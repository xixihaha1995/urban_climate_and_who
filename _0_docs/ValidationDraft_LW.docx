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59FF2" w14:textId="63C0ED97" w:rsidR="00710763" w:rsidRPr="00EA268D" w:rsidRDefault="001F3349" w:rsidP="002727AB">
      <w:pPr>
        <w:pStyle w:val="Heading1"/>
      </w:pPr>
      <w:r w:rsidRPr="00EA268D">
        <w:t>BUBBLE</w:t>
      </w:r>
    </w:p>
    <w:p w14:paraId="0BCAF2B2" w14:textId="77777777" w:rsidR="007F5494" w:rsidRPr="00EA268D" w:rsidRDefault="007F4D42" w:rsidP="007F5494">
      <w:pPr>
        <w:keepNext/>
        <w:rPr>
          <w:rFonts w:cs="Times New Roman"/>
        </w:rPr>
      </w:pPr>
      <w:r w:rsidRPr="00EA268D">
        <w:rPr>
          <w:rFonts w:cs="Times New Roman"/>
          <w:noProof/>
        </w:rPr>
        <w:drawing>
          <wp:inline distT="0" distB="0" distL="0" distR="0" wp14:anchorId="567724FD" wp14:editId="3733A5AA">
            <wp:extent cx="5943600" cy="3394710"/>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5"/>
                    <a:stretch>
                      <a:fillRect/>
                    </a:stretch>
                  </pic:blipFill>
                  <pic:spPr>
                    <a:xfrm>
                      <a:off x="0" y="0"/>
                      <a:ext cx="5943600" cy="3394710"/>
                    </a:xfrm>
                    <a:prstGeom prst="rect">
                      <a:avLst/>
                    </a:prstGeom>
                  </pic:spPr>
                </pic:pic>
              </a:graphicData>
            </a:graphic>
          </wp:inline>
        </w:drawing>
      </w:r>
    </w:p>
    <w:p w14:paraId="1121F43E" w14:textId="44BEA60D" w:rsidR="007F4D42" w:rsidRDefault="007F5494" w:rsidP="00D35739">
      <w:pPr>
        <w:pStyle w:val="Caption"/>
      </w:pPr>
      <w:r w:rsidRPr="00EA268D">
        <w:t xml:space="preserve">Figure </w:t>
      </w:r>
      <w:fldSimple w:instr=" SEQ Figure \* ARABIC ">
        <w:r w:rsidR="00D35739">
          <w:rPr>
            <w:noProof/>
          </w:rPr>
          <w:t>1</w:t>
        </w:r>
      </w:fldSimple>
      <w:r w:rsidRPr="00EA268D">
        <w:t xml:space="preserve"> Map of weather station network during BUBBLE campaign in Basel, Switzerland, from June 2002 to July 2002.</w:t>
      </w:r>
    </w:p>
    <w:p w14:paraId="58D3F4FD" w14:textId="5C4A5227" w:rsidR="00DA406B" w:rsidRPr="00DA406B" w:rsidRDefault="00DA406B" w:rsidP="00D35739">
      <w:pPr>
        <w:pStyle w:val="Heading2"/>
      </w:pPr>
      <w:r>
        <w:t>Campaign introduction</w:t>
      </w:r>
    </w:p>
    <w:p w14:paraId="350A6DCB" w14:textId="4515125D" w:rsidR="00082AF9" w:rsidRPr="00EA268D" w:rsidRDefault="00082AF9" w:rsidP="00082AF9">
      <w:pPr>
        <w:rPr>
          <w:rFonts w:cs="Times New Roman"/>
        </w:rPr>
      </w:pPr>
      <w:r w:rsidRPr="00EA268D">
        <w:rPr>
          <w:rFonts w:cs="Times New Roman"/>
        </w:rPr>
        <w:t>The BUBBLE campaign has been conducted in Basel, Switzerland from June 10</w:t>
      </w:r>
      <w:r w:rsidRPr="00EA268D">
        <w:rPr>
          <w:rFonts w:cs="Times New Roman"/>
          <w:vertAlign w:val="superscript"/>
        </w:rPr>
        <w:t>th</w:t>
      </w:r>
      <w:r w:rsidRPr="00EA268D">
        <w:rPr>
          <w:rFonts w:cs="Times New Roman"/>
        </w:rPr>
        <w:t xml:space="preserve"> to July 9</w:t>
      </w:r>
      <w:r w:rsidRPr="00EA268D">
        <w:rPr>
          <w:rFonts w:cs="Times New Roman"/>
          <w:vertAlign w:val="superscript"/>
        </w:rPr>
        <w:t>th</w:t>
      </w:r>
      <w:r w:rsidRPr="00EA268D">
        <w:rPr>
          <w:rFonts w:cs="Times New Roman"/>
        </w:rPr>
        <w:t>, 2002</w:t>
      </w:r>
      <w:r w:rsidRPr="00EA268D">
        <w:rPr>
          <w:rFonts w:cs="Times New Roman"/>
        </w:rPr>
        <w:fldChar w:fldCharType="begin"/>
      </w:r>
      <w:r w:rsidR="001B4CC2" w:rsidRPr="00EA268D">
        <w:rPr>
          <w:rFonts w:cs="Times New Roman"/>
        </w:rPr>
        <w:instrText xml:space="preserve"> ADDIN ZOTERO_ITEM CSL_CITATION {"citationID":"FvC0XWqO","properties":{"formattedCitation":"[1]","plainCitation":"[1]","noteIndex":0},"citationItems":[{"id":2490,"uris":["http://zotero.org/users/3944343/items/3KNPBISA"],"itemData":{"id":2490,"type":"article-journal","abstract":"Results from an experimental network of seven energy balance stations in and around a European city are presented. The network of micrometeorological stations was part of the Basel Urban Boundary Layer Experiment (BUBBLE) carried out in the city of Basel, Switzerland. Three urban sites provided turbulent flux densities and radiation data over dense urban surfaces. Together with a suburban site and three rural reference sites, this network allowed the simultaneous comparison of urban, suburban, and rural energy balance partitioning during one month of summertime measurements. The partitioning is analysed together with long-term data to evaluate the magnitude of the urban flux density modification, and to document characteristic values in their diurnal and yearly course. Simple empirical relations between flux densities and surface characteristics are presented. The energy balance partitioning is addressed separately for daytime and nocturnal situations. All four components of the surface radiation budget are analysed. Moreover, the vertical flux density divergences within the urban canopy layer are discussed. Copyright © 2004 Royal Meteorological Society","container-title":"International Journal of Climatology","DOI":"10.1002/joc.1074","ISSN":"1097-0088","issue":"11","language":"en","note":"_eprint: https://onlinelibrary.wiley.com/doi/pdf/10.1002/joc.1074","page":"1395-1421","source":"Wiley Online Library","title":"Energy and radiation balance of a central European city","volume":"24","author":[{"family":"Christen","given":"Andreas"},{"family":"Vogt","given":"Roland"}],"issued":{"date-parts":[["2004"]]}}}],"schema":"https://github.com/citation-style-language/schema/raw/master/csl-citation.json"} </w:instrText>
      </w:r>
      <w:r w:rsidRPr="00EA268D">
        <w:rPr>
          <w:rFonts w:cs="Times New Roman"/>
        </w:rPr>
        <w:fldChar w:fldCharType="separate"/>
      </w:r>
      <w:r w:rsidR="001B4CC2" w:rsidRPr="00EA268D">
        <w:rPr>
          <w:rFonts w:cs="Times New Roman"/>
        </w:rPr>
        <w:t>[1]</w:t>
      </w:r>
      <w:r w:rsidRPr="00EA268D">
        <w:rPr>
          <w:rFonts w:cs="Times New Roman"/>
        </w:rPr>
        <w:fldChar w:fldCharType="end"/>
      </w:r>
      <w:r w:rsidRPr="00EA268D">
        <w:rPr>
          <w:rFonts w:cs="Times New Roman"/>
        </w:rPr>
        <w:t xml:space="preserve">. </w:t>
      </w:r>
      <w:r w:rsidR="000B4F1E" w:rsidRPr="00EA268D">
        <w:rPr>
          <w:rFonts w:cs="Times New Roman"/>
        </w:rPr>
        <w:t xml:space="preserve">As summarized in </w:t>
      </w:r>
      <w:r w:rsidR="00A95DBF">
        <w:rPr>
          <w:rFonts w:cs="Times New Roman"/>
        </w:rPr>
        <w:fldChar w:fldCharType="begin"/>
      </w:r>
      <w:r w:rsidR="00A95DBF">
        <w:rPr>
          <w:rFonts w:cs="Times New Roman"/>
        </w:rPr>
        <w:instrText xml:space="preserve"> ADDIN ZOTERO_ITEM CSL_CITATION {"citationID":"DgtPWV2R","properties":{"formattedCitation":"[2], [3]","plainCitation":"[2], [3]","noteIndex":0},"citationItems":[{"id":1288,"uris":["http://zotero.org/users/3944343/items/J2JIZLTK"],"itemData":{"id":1288,"type":"article-journal","abstract":"Urban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A95DBF">
        <w:rPr>
          <w:rFonts w:cs="Times New Roman"/>
        </w:rPr>
        <w:fldChar w:fldCharType="separate"/>
      </w:r>
      <w:r w:rsidR="00A95DBF" w:rsidRPr="00A95DBF">
        <w:rPr>
          <w:rFonts w:cs="Times New Roman"/>
        </w:rPr>
        <w:t>[2], [3]</w:t>
      </w:r>
      <w:r w:rsidR="00A95DBF">
        <w:rPr>
          <w:rFonts w:cs="Times New Roman"/>
        </w:rPr>
        <w:fldChar w:fldCharType="end"/>
      </w:r>
      <w:r w:rsidR="000B4F1E" w:rsidRPr="00EA268D">
        <w:rPr>
          <w:rFonts w:cs="Times New Roman"/>
        </w:rPr>
        <w:t xml:space="preserve">, the blocks building types in BSPR (Ue1) are mainly </w:t>
      </w:r>
      <w:commentRangeStart w:id="1"/>
      <w:r w:rsidR="000B4F1E" w:rsidRPr="00EA268D">
        <w:rPr>
          <w:rFonts w:cs="Times New Roman"/>
        </w:rPr>
        <w:t>3 to 4 stories residential buildings</w:t>
      </w:r>
      <w:commentRangeEnd w:id="1"/>
      <w:r w:rsidR="00E25682">
        <w:rPr>
          <w:rStyle w:val="CommentReference"/>
        </w:rPr>
        <w:commentReference w:id="1"/>
      </w:r>
      <w:r w:rsidR="000B4F1E" w:rsidRPr="00EA268D">
        <w:rPr>
          <w:rFonts w:cs="Times New Roman"/>
        </w:rPr>
        <w:t>, while in BSPA (Ue2) are</w:t>
      </w:r>
      <w:commentRangeStart w:id="2"/>
      <w:r w:rsidR="000B4F1E" w:rsidRPr="00EA268D">
        <w:rPr>
          <w:rFonts w:cs="Times New Roman"/>
        </w:rPr>
        <w:t xml:space="preserve"> 3 to 5 stories mixed residential/commercial buildings</w:t>
      </w:r>
      <w:commentRangeEnd w:id="2"/>
      <w:r w:rsidR="00E25682">
        <w:rPr>
          <w:rStyle w:val="CommentReference"/>
        </w:rPr>
        <w:commentReference w:id="2"/>
      </w:r>
      <w:r w:rsidR="000B4F1E" w:rsidRPr="00EA268D">
        <w:rPr>
          <w:rFonts w:cs="Times New Roman"/>
        </w:rPr>
        <w:t>.</w:t>
      </w:r>
    </w:p>
    <w:p w14:paraId="563D5AEB" w14:textId="200D67E6" w:rsidR="00071CE6" w:rsidRPr="00EA268D" w:rsidRDefault="00B61F59" w:rsidP="00082AF9">
      <w:pPr>
        <w:rPr>
          <w:rFonts w:cs="Times New Roman"/>
        </w:rPr>
      </w:pPr>
      <w:r w:rsidRPr="00EA268D">
        <w:rPr>
          <w:rFonts w:cs="Times New Roman"/>
        </w:rPr>
        <w:t>The forcing weather observations dataset</w:t>
      </w:r>
      <w:r w:rsidR="00C93A93">
        <w:rPr>
          <w:rFonts w:cs="Times New Roman"/>
        </w:rPr>
        <w:t xml:space="preserve"> </w:t>
      </w:r>
      <w:r w:rsidRPr="00EA268D">
        <w:rPr>
          <w:rFonts w:cs="Times New Roman"/>
        </w:rPr>
        <w:t xml:space="preserve">is composed of GRNZ (R1) rural filed measurements, which has been formatted as </w:t>
      </w:r>
      <w:proofErr w:type="spellStart"/>
      <w:r w:rsidRPr="00EA268D">
        <w:rPr>
          <w:rFonts w:cs="Times New Roman"/>
        </w:rPr>
        <w:t>EnergyPlus</w:t>
      </w:r>
      <w:proofErr w:type="spellEnd"/>
      <w:r w:rsidRPr="00EA268D">
        <w:rPr>
          <w:rFonts w:cs="Times New Roman"/>
        </w:rPr>
        <w:t xml:space="preserve"> weather file (EPW) to the force the Coupled-EP-VCWG. The validating weather observations are compared to the model predictions of air temperature within building heights on a 10mins basis.</w:t>
      </w:r>
    </w:p>
    <w:p w14:paraId="45F0DD51" w14:textId="77777777" w:rsidR="00071CE6" w:rsidRPr="00EA268D" w:rsidRDefault="00071CE6" w:rsidP="00082AF9">
      <w:pPr>
        <w:rPr>
          <w:rFonts w:cs="Times New Roman"/>
        </w:rPr>
      </w:pPr>
    </w:p>
    <w:tbl>
      <w:tblPr>
        <w:tblW w:w="7105" w:type="dxa"/>
        <w:jc w:val="center"/>
        <w:tblLook w:val="04A0" w:firstRow="1" w:lastRow="0" w:firstColumn="1" w:lastColumn="0" w:noHBand="0" w:noVBand="1"/>
      </w:tblPr>
      <w:tblGrid>
        <w:gridCol w:w="960"/>
        <w:gridCol w:w="2389"/>
        <w:gridCol w:w="1880"/>
        <w:gridCol w:w="1876"/>
      </w:tblGrid>
      <w:tr w:rsidR="00071CE6" w:rsidRPr="00071CE6" w14:paraId="45C614D3" w14:textId="77777777" w:rsidTr="00EA268D">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CE11E4" w14:textId="77777777" w:rsidR="00071CE6" w:rsidRPr="00071CE6" w:rsidRDefault="00071CE6" w:rsidP="00071CE6">
            <w:pPr>
              <w:spacing w:after="0" w:line="240" w:lineRule="auto"/>
              <w:jc w:val="center"/>
              <w:rPr>
                <w:rFonts w:eastAsia="Times New Roman" w:cs="Times New Roman"/>
                <w:color w:val="000000"/>
              </w:rPr>
            </w:pPr>
            <w:r w:rsidRPr="00071CE6">
              <w:rPr>
                <w:rFonts w:eastAsia="Times New Roman" w:cs="Times New Roman"/>
                <w:color w:val="000000"/>
              </w:rPr>
              <w:t> </w:t>
            </w:r>
          </w:p>
        </w:tc>
        <w:tc>
          <w:tcPr>
            <w:tcW w:w="2389" w:type="dxa"/>
            <w:tcBorders>
              <w:top w:val="single" w:sz="4" w:space="0" w:color="auto"/>
              <w:left w:val="nil"/>
              <w:bottom w:val="single" w:sz="4" w:space="0" w:color="auto"/>
              <w:right w:val="single" w:sz="4" w:space="0" w:color="auto"/>
            </w:tcBorders>
            <w:shd w:val="clear" w:color="auto" w:fill="auto"/>
            <w:noWrap/>
            <w:vAlign w:val="center"/>
            <w:hideMark/>
          </w:tcPr>
          <w:p w14:paraId="1A912921" w14:textId="77777777" w:rsidR="00071CE6" w:rsidRPr="00071CE6" w:rsidRDefault="00071CE6" w:rsidP="00071CE6">
            <w:pPr>
              <w:spacing w:after="0" w:line="240" w:lineRule="auto"/>
              <w:jc w:val="center"/>
              <w:rPr>
                <w:rFonts w:eastAsia="Times New Roman" w:cs="Times New Roman"/>
                <w:color w:val="000000"/>
              </w:rPr>
            </w:pPr>
            <w:r w:rsidRPr="00071CE6">
              <w:rPr>
                <w:rFonts w:eastAsia="Times New Roman" w:cs="Times New Roman"/>
                <w:color w:val="000000"/>
              </w:rPr>
              <w:t> </w:t>
            </w:r>
          </w:p>
        </w:tc>
        <w:tc>
          <w:tcPr>
            <w:tcW w:w="1880" w:type="dxa"/>
            <w:tcBorders>
              <w:top w:val="single" w:sz="4" w:space="0" w:color="auto"/>
              <w:left w:val="nil"/>
              <w:bottom w:val="single" w:sz="4" w:space="0" w:color="auto"/>
              <w:right w:val="single" w:sz="4" w:space="0" w:color="auto"/>
            </w:tcBorders>
            <w:shd w:val="clear" w:color="auto" w:fill="auto"/>
            <w:noWrap/>
            <w:vAlign w:val="center"/>
            <w:hideMark/>
          </w:tcPr>
          <w:p w14:paraId="4DE38D89" w14:textId="77777777" w:rsidR="00071CE6" w:rsidRPr="00071CE6" w:rsidRDefault="00071CE6"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Ue1</w:t>
            </w:r>
          </w:p>
        </w:tc>
        <w:tc>
          <w:tcPr>
            <w:tcW w:w="1876" w:type="dxa"/>
            <w:tcBorders>
              <w:top w:val="single" w:sz="4" w:space="0" w:color="auto"/>
              <w:left w:val="nil"/>
              <w:bottom w:val="single" w:sz="4" w:space="0" w:color="auto"/>
              <w:right w:val="single" w:sz="4" w:space="0" w:color="auto"/>
            </w:tcBorders>
            <w:shd w:val="clear" w:color="auto" w:fill="auto"/>
            <w:noWrap/>
            <w:vAlign w:val="center"/>
            <w:hideMark/>
          </w:tcPr>
          <w:p w14:paraId="2DB9A39A" w14:textId="77777777" w:rsidR="00071CE6" w:rsidRPr="00071CE6" w:rsidRDefault="00071CE6"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Ue2</w:t>
            </w:r>
          </w:p>
        </w:tc>
      </w:tr>
      <w:tr w:rsidR="00985A8E" w:rsidRPr="00071CE6" w14:paraId="4557F42A" w14:textId="77777777" w:rsidTr="00DB481A">
        <w:trPr>
          <w:trHeight w:val="1152"/>
          <w:jc w:val="center"/>
        </w:trPr>
        <w:tc>
          <w:tcPr>
            <w:tcW w:w="960" w:type="dxa"/>
            <w:vMerge w:val="restart"/>
            <w:tcBorders>
              <w:top w:val="nil"/>
              <w:left w:val="single" w:sz="4" w:space="0" w:color="auto"/>
              <w:right w:val="single" w:sz="4" w:space="0" w:color="auto"/>
            </w:tcBorders>
            <w:shd w:val="clear" w:color="auto" w:fill="auto"/>
            <w:noWrap/>
            <w:vAlign w:val="center"/>
            <w:hideMark/>
          </w:tcPr>
          <w:p w14:paraId="5B19C03D"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UWG</w:t>
            </w:r>
          </w:p>
        </w:tc>
        <w:tc>
          <w:tcPr>
            <w:tcW w:w="2389" w:type="dxa"/>
            <w:tcBorders>
              <w:top w:val="nil"/>
              <w:left w:val="nil"/>
              <w:bottom w:val="single" w:sz="4" w:space="0" w:color="auto"/>
              <w:right w:val="single" w:sz="4" w:space="0" w:color="auto"/>
            </w:tcBorders>
            <w:shd w:val="clear" w:color="auto" w:fill="auto"/>
            <w:vAlign w:val="center"/>
            <w:hideMark/>
          </w:tcPr>
          <w:p w14:paraId="05F0B8FC"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Theta of Canyon</w:t>
            </w:r>
            <w:r w:rsidRPr="00071CE6">
              <w:rPr>
                <w:rFonts w:eastAsia="Times New Roman" w:cs="Times New Roman"/>
                <w:b/>
                <w:bCs/>
                <w:color w:val="000000"/>
              </w:rPr>
              <w:br/>
              <w:t>[degree relative to north, -90 to 90]</w:t>
            </w:r>
          </w:p>
        </w:tc>
        <w:tc>
          <w:tcPr>
            <w:tcW w:w="1880" w:type="dxa"/>
            <w:tcBorders>
              <w:top w:val="nil"/>
              <w:left w:val="nil"/>
              <w:bottom w:val="single" w:sz="4" w:space="0" w:color="auto"/>
              <w:right w:val="single" w:sz="4" w:space="0" w:color="auto"/>
            </w:tcBorders>
            <w:shd w:val="clear" w:color="auto" w:fill="auto"/>
            <w:noWrap/>
            <w:vAlign w:val="center"/>
            <w:hideMark/>
          </w:tcPr>
          <w:p w14:paraId="7EF54055"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65</w:t>
            </w:r>
          </w:p>
        </w:tc>
        <w:tc>
          <w:tcPr>
            <w:tcW w:w="1876" w:type="dxa"/>
            <w:tcBorders>
              <w:top w:val="nil"/>
              <w:left w:val="nil"/>
              <w:bottom w:val="single" w:sz="4" w:space="0" w:color="auto"/>
              <w:right w:val="single" w:sz="4" w:space="0" w:color="auto"/>
            </w:tcBorders>
            <w:shd w:val="clear" w:color="auto" w:fill="auto"/>
            <w:noWrap/>
            <w:vAlign w:val="center"/>
            <w:hideMark/>
          </w:tcPr>
          <w:p w14:paraId="21B20434"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-20</w:t>
            </w:r>
          </w:p>
        </w:tc>
      </w:tr>
      <w:tr w:rsidR="00985A8E" w:rsidRPr="00071CE6" w14:paraId="093EA3C9" w14:textId="77777777" w:rsidTr="00DB481A">
        <w:trPr>
          <w:trHeight w:val="288"/>
          <w:jc w:val="center"/>
        </w:trPr>
        <w:tc>
          <w:tcPr>
            <w:tcW w:w="960" w:type="dxa"/>
            <w:vMerge/>
            <w:tcBorders>
              <w:left w:val="single" w:sz="4" w:space="0" w:color="auto"/>
              <w:right w:val="single" w:sz="4" w:space="0" w:color="auto"/>
            </w:tcBorders>
            <w:vAlign w:val="center"/>
            <w:hideMark/>
          </w:tcPr>
          <w:p w14:paraId="5A3ECEB7"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368D2C0E"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Mean building heights[m]</w:t>
            </w:r>
          </w:p>
        </w:tc>
        <w:tc>
          <w:tcPr>
            <w:tcW w:w="1880" w:type="dxa"/>
            <w:tcBorders>
              <w:top w:val="nil"/>
              <w:left w:val="nil"/>
              <w:bottom w:val="single" w:sz="4" w:space="0" w:color="auto"/>
              <w:right w:val="single" w:sz="4" w:space="0" w:color="auto"/>
            </w:tcBorders>
            <w:shd w:val="clear" w:color="auto" w:fill="auto"/>
            <w:noWrap/>
            <w:vAlign w:val="center"/>
            <w:hideMark/>
          </w:tcPr>
          <w:p w14:paraId="60DFEC4D"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14.6</w:t>
            </w:r>
          </w:p>
        </w:tc>
        <w:tc>
          <w:tcPr>
            <w:tcW w:w="1876" w:type="dxa"/>
            <w:tcBorders>
              <w:top w:val="nil"/>
              <w:left w:val="nil"/>
              <w:bottom w:val="single" w:sz="4" w:space="0" w:color="auto"/>
              <w:right w:val="single" w:sz="4" w:space="0" w:color="auto"/>
            </w:tcBorders>
            <w:shd w:val="clear" w:color="auto" w:fill="auto"/>
            <w:noWrap/>
            <w:vAlign w:val="center"/>
            <w:hideMark/>
          </w:tcPr>
          <w:p w14:paraId="0979304D"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12.5</w:t>
            </w:r>
          </w:p>
        </w:tc>
      </w:tr>
      <w:tr w:rsidR="00985A8E" w:rsidRPr="00071CE6" w14:paraId="0F68256A" w14:textId="77777777" w:rsidTr="00DB481A">
        <w:trPr>
          <w:trHeight w:val="288"/>
          <w:jc w:val="center"/>
        </w:trPr>
        <w:tc>
          <w:tcPr>
            <w:tcW w:w="960" w:type="dxa"/>
            <w:vMerge/>
            <w:tcBorders>
              <w:left w:val="single" w:sz="4" w:space="0" w:color="auto"/>
              <w:right w:val="single" w:sz="4" w:space="0" w:color="auto"/>
            </w:tcBorders>
            <w:vAlign w:val="center"/>
            <w:hideMark/>
          </w:tcPr>
          <w:p w14:paraId="431E1722"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46A4745"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Urban domain height [m]</w:t>
            </w:r>
          </w:p>
        </w:tc>
        <w:tc>
          <w:tcPr>
            <w:tcW w:w="1880" w:type="dxa"/>
            <w:tcBorders>
              <w:top w:val="nil"/>
              <w:left w:val="nil"/>
              <w:bottom w:val="single" w:sz="4" w:space="0" w:color="auto"/>
              <w:right w:val="single" w:sz="4" w:space="0" w:color="auto"/>
            </w:tcBorders>
            <w:shd w:val="clear" w:color="auto" w:fill="auto"/>
            <w:noWrap/>
            <w:vAlign w:val="center"/>
            <w:hideMark/>
          </w:tcPr>
          <w:p w14:paraId="2C3D0CB1"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50</w:t>
            </w:r>
          </w:p>
        </w:tc>
        <w:tc>
          <w:tcPr>
            <w:tcW w:w="1876" w:type="dxa"/>
            <w:tcBorders>
              <w:top w:val="nil"/>
              <w:left w:val="nil"/>
              <w:bottom w:val="single" w:sz="4" w:space="0" w:color="auto"/>
              <w:right w:val="single" w:sz="4" w:space="0" w:color="auto"/>
            </w:tcBorders>
            <w:shd w:val="clear" w:color="auto" w:fill="auto"/>
            <w:noWrap/>
            <w:vAlign w:val="center"/>
            <w:hideMark/>
          </w:tcPr>
          <w:p w14:paraId="3D1CA80F"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40</w:t>
            </w:r>
          </w:p>
        </w:tc>
      </w:tr>
      <w:tr w:rsidR="00985A8E" w:rsidRPr="00071CE6" w14:paraId="11797E5F" w14:textId="77777777" w:rsidTr="00DB481A">
        <w:trPr>
          <w:trHeight w:val="288"/>
          <w:jc w:val="center"/>
        </w:trPr>
        <w:tc>
          <w:tcPr>
            <w:tcW w:w="960" w:type="dxa"/>
            <w:vMerge/>
            <w:tcBorders>
              <w:left w:val="single" w:sz="4" w:space="0" w:color="auto"/>
              <w:right w:val="single" w:sz="4" w:space="0" w:color="auto"/>
            </w:tcBorders>
            <w:vAlign w:val="center"/>
            <w:hideMark/>
          </w:tcPr>
          <w:p w14:paraId="296FFE72"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488111F6"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Albedo (roof, wall, veg)</w:t>
            </w:r>
          </w:p>
        </w:tc>
        <w:tc>
          <w:tcPr>
            <w:tcW w:w="1880" w:type="dxa"/>
            <w:tcBorders>
              <w:top w:val="nil"/>
              <w:left w:val="nil"/>
              <w:bottom w:val="single" w:sz="4" w:space="0" w:color="auto"/>
              <w:right w:val="single" w:sz="4" w:space="0" w:color="auto"/>
            </w:tcBorders>
            <w:shd w:val="clear" w:color="auto" w:fill="auto"/>
            <w:noWrap/>
            <w:vAlign w:val="center"/>
            <w:hideMark/>
          </w:tcPr>
          <w:p w14:paraId="1A9AED33"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0.15,0.15,0.2</w:t>
            </w:r>
          </w:p>
        </w:tc>
        <w:tc>
          <w:tcPr>
            <w:tcW w:w="1876" w:type="dxa"/>
            <w:tcBorders>
              <w:top w:val="nil"/>
              <w:left w:val="nil"/>
              <w:bottom w:val="single" w:sz="4" w:space="0" w:color="auto"/>
              <w:right w:val="single" w:sz="4" w:space="0" w:color="auto"/>
            </w:tcBorders>
            <w:shd w:val="clear" w:color="auto" w:fill="auto"/>
            <w:noWrap/>
            <w:vAlign w:val="center"/>
            <w:hideMark/>
          </w:tcPr>
          <w:p w14:paraId="448A8768" w14:textId="7D4C424F"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 xml:space="preserve"> 0.11,0.11,0.2</w:t>
            </w:r>
            <w:r>
              <w:rPr>
                <w:rFonts w:eastAsia="Times New Roman" w:cs="Times New Roman"/>
                <w:color w:val="000000"/>
              </w:rPr>
              <w:t xml:space="preserve"> </w:t>
            </w:r>
            <w:r>
              <w:rPr>
                <w:rFonts w:eastAsia="Times New Roman" w:cs="Times New Roman"/>
                <w:color w:val="000000"/>
              </w:rPr>
              <w:fldChar w:fldCharType="begin"/>
            </w:r>
            <w:r w:rsidR="00A95DBF">
              <w:rPr>
                <w:rFonts w:eastAsia="Times New Roman" w:cs="Times New Roman"/>
                <w:color w:val="000000"/>
              </w:rPr>
              <w:instrText xml:space="preserve"> ADDIN ZOTERO_ITEM CSL_CITATION {"citationID":"rBqOhSLg","properties":{"formattedCitation":"[4]","plainCitation":"[4]","noteIndex":0},"citationItems":[{"id":2728,"uris":["http://zotero.org/users/3944343/items/TDIERHHL"],"itemData":{"id":2728,"type":"webpage","title":"BUBBLE - Basel Urban Boundary Layer Experiment","URL":"https://www.mcr.unibas.ch/dolueg2/projects/campaigns/BUBBLE/textpages/ob_frameset.en.htm","accessed":{"date-parts":[["2022",10,21]]}}}],"schema":"https://github.com/citation-style-language/schema/raw/master/csl-citation.json"} </w:instrText>
            </w:r>
            <w:r>
              <w:rPr>
                <w:rFonts w:eastAsia="Times New Roman" w:cs="Times New Roman"/>
                <w:color w:val="000000"/>
              </w:rPr>
              <w:fldChar w:fldCharType="separate"/>
            </w:r>
            <w:r w:rsidR="00A95DBF" w:rsidRPr="00A95DBF">
              <w:rPr>
                <w:rFonts w:cs="Times New Roman"/>
              </w:rPr>
              <w:t>[4]</w:t>
            </w:r>
            <w:r>
              <w:rPr>
                <w:rFonts w:eastAsia="Times New Roman" w:cs="Times New Roman"/>
                <w:color w:val="000000"/>
              </w:rPr>
              <w:fldChar w:fldCharType="end"/>
            </w:r>
          </w:p>
        </w:tc>
      </w:tr>
      <w:tr w:rsidR="00985A8E" w:rsidRPr="00071CE6" w14:paraId="0A30B96C" w14:textId="77777777" w:rsidTr="00DB481A">
        <w:trPr>
          <w:trHeight w:val="288"/>
          <w:jc w:val="center"/>
        </w:trPr>
        <w:tc>
          <w:tcPr>
            <w:tcW w:w="960" w:type="dxa"/>
            <w:vMerge/>
            <w:tcBorders>
              <w:left w:val="single" w:sz="4" w:space="0" w:color="auto"/>
              <w:right w:val="single" w:sz="4" w:space="0" w:color="auto"/>
            </w:tcBorders>
            <w:vAlign w:val="center"/>
            <w:hideMark/>
          </w:tcPr>
          <w:p w14:paraId="7CF1B0F7"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27ECFD9E" w14:textId="77777777" w:rsidR="00985A8E" w:rsidRPr="00EA268D" w:rsidRDefault="00985A8E" w:rsidP="00071CE6">
            <w:pPr>
              <w:spacing w:after="0" w:line="240" w:lineRule="auto"/>
              <w:jc w:val="center"/>
              <w:rPr>
                <w:rFonts w:eastAsia="Times New Roman" w:cs="Times New Roman"/>
                <w:b/>
                <w:bCs/>
                <w:color w:val="000000"/>
              </w:rPr>
            </w:pPr>
            <w:proofErr w:type="spellStart"/>
            <w:r w:rsidRPr="00071CE6">
              <w:rPr>
                <w:rFonts w:eastAsia="Times New Roman" w:cs="Times New Roman"/>
                <w:b/>
                <w:bCs/>
                <w:color w:val="000000"/>
              </w:rPr>
              <w:t>Emissitivities</w:t>
            </w:r>
            <w:proofErr w:type="spellEnd"/>
            <w:r w:rsidRPr="00071CE6">
              <w:rPr>
                <w:rFonts w:eastAsia="Times New Roman" w:cs="Times New Roman"/>
                <w:b/>
                <w:bCs/>
                <w:color w:val="000000"/>
              </w:rPr>
              <w:t xml:space="preserve"> </w:t>
            </w:r>
          </w:p>
          <w:p w14:paraId="5F1EE53F" w14:textId="2F59ED2F"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w:t>
            </w:r>
            <w:proofErr w:type="gramStart"/>
            <w:r w:rsidRPr="00071CE6">
              <w:rPr>
                <w:rFonts w:eastAsia="Times New Roman" w:cs="Times New Roman"/>
                <w:b/>
                <w:bCs/>
                <w:color w:val="000000"/>
              </w:rPr>
              <w:t>roof</w:t>
            </w:r>
            <w:proofErr w:type="gramEnd"/>
            <w:r w:rsidRPr="00071CE6">
              <w:rPr>
                <w:rFonts w:eastAsia="Times New Roman" w:cs="Times New Roman"/>
                <w:b/>
                <w:bCs/>
                <w:color w:val="000000"/>
              </w:rPr>
              <w:t>, wall)</w:t>
            </w:r>
          </w:p>
        </w:tc>
        <w:tc>
          <w:tcPr>
            <w:tcW w:w="1880" w:type="dxa"/>
            <w:tcBorders>
              <w:top w:val="nil"/>
              <w:left w:val="nil"/>
              <w:bottom w:val="single" w:sz="4" w:space="0" w:color="auto"/>
              <w:right w:val="single" w:sz="4" w:space="0" w:color="auto"/>
            </w:tcBorders>
            <w:shd w:val="clear" w:color="auto" w:fill="auto"/>
            <w:noWrap/>
            <w:vAlign w:val="center"/>
            <w:hideMark/>
          </w:tcPr>
          <w:p w14:paraId="3F4D82EB"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0.95</w:t>
            </w:r>
          </w:p>
        </w:tc>
        <w:tc>
          <w:tcPr>
            <w:tcW w:w="1876" w:type="dxa"/>
            <w:tcBorders>
              <w:top w:val="nil"/>
              <w:left w:val="nil"/>
              <w:bottom w:val="single" w:sz="4" w:space="0" w:color="auto"/>
              <w:right w:val="single" w:sz="4" w:space="0" w:color="auto"/>
            </w:tcBorders>
            <w:shd w:val="clear" w:color="auto" w:fill="auto"/>
            <w:noWrap/>
            <w:vAlign w:val="center"/>
            <w:hideMark/>
          </w:tcPr>
          <w:p w14:paraId="1BA453D4"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0.95</w:t>
            </w:r>
          </w:p>
        </w:tc>
      </w:tr>
      <w:tr w:rsidR="00985A8E" w:rsidRPr="00071CE6" w14:paraId="0CD79678" w14:textId="77777777" w:rsidTr="00DB481A">
        <w:trPr>
          <w:trHeight w:val="288"/>
          <w:jc w:val="center"/>
        </w:trPr>
        <w:tc>
          <w:tcPr>
            <w:tcW w:w="960" w:type="dxa"/>
            <w:vMerge/>
            <w:tcBorders>
              <w:left w:val="single" w:sz="4" w:space="0" w:color="auto"/>
              <w:bottom w:val="single" w:sz="4" w:space="0" w:color="auto"/>
              <w:right w:val="single" w:sz="4" w:space="0" w:color="auto"/>
            </w:tcBorders>
            <w:vAlign w:val="center"/>
          </w:tcPr>
          <w:p w14:paraId="6DF6CC43"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300717DC" w14:textId="72D54C75" w:rsidR="00985A8E" w:rsidRPr="00071CE6" w:rsidRDefault="00985A8E" w:rsidP="00071CE6">
            <w:pPr>
              <w:spacing w:after="0" w:line="240" w:lineRule="auto"/>
              <w:jc w:val="center"/>
              <w:rPr>
                <w:rFonts w:eastAsia="Times New Roman" w:cs="Times New Roman"/>
                <w:b/>
                <w:bCs/>
                <w:color w:val="000000"/>
              </w:rPr>
            </w:pPr>
            <w:r>
              <w:rPr>
                <w:rFonts w:eastAsia="Times New Roman" w:cs="Times New Roman"/>
                <w:b/>
                <w:bCs/>
                <w:color w:val="000000"/>
              </w:rPr>
              <w:t>Others</w:t>
            </w:r>
          </w:p>
        </w:tc>
        <w:tc>
          <w:tcPr>
            <w:tcW w:w="1880" w:type="dxa"/>
            <w:tcBorders>
              <w:top w:val="nil"/>
              <w:left w:val="nil"/>
              <w:bottom w:val="single" w:sz="4" w:space="0" w:color="auto"/>
              <w:right w:val="single" w:sz="4" w:space="0" w:color="auto"/>
            </w:tcBorders>
            <w:shd w:val="clear" w:color="auto" w:fill="auto"/>
            <w:noWrap/>
            <w:vAlign w:val="center"/>
          </w:tcPr>
          <w:p w14:paraId="68F2CC96" w14:textId="77777777" w:rsidR="00985A8E"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Fveg_G</w:t>
            </w:r>
            <w:proofErr w:type="spellEnd"/>
            <w:r>
              <w:rPr>
                <w:rFonts w:eastAsia="Times New Roman" w:cs="Times New Roman"/>
                <w:color w:val="000000"/>
              </w:rPr>
              <w:t xml:space="preserve"> = 0;</w:t>
            </w:r>
          </w:p>
          <w:p w14:paraId="6FED518D" w14:textId="77777777" w:rsidR="00985A8E"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Fbare_G</w:t>
            </w:r>
            <w:proofErr w:type="spellEnd"/>
            <w:r>
              <w:rPr>
                <w:rFonts w:eastAsia="Times New Roman" w:cs="Times New Roman"/>
                <w:color w:val="000000"/>
              </w:rPr>
              <w:t xml:space="preserve"> = 0;</w:t>
            </w:r>
          </w:p>
          <w:p w14:paraId="1B2B0D98" w14:textId="016DEC62" w:rsidR="00985A8E" w:rsidRPr="00071CE6"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Fimp_G</w:t>
            </w:r>
            <w:proofErr w:type="spellEnd"/>
            <w:r>
              <w:rPr>
                <w:rFonts w:eastAsia="Times New Roman" w:cs="Times New Roman"/>
                <w:color w:val="000000"/>
              </w:rPr>
              <w:t xml:space="preserve"> = 1</w:t>
            </w:r>
          </w:p>
        </w:tc>
        <w:tc>
          <w:tcPr>
            <w:tcW w:w="1876" w:type="dxa"/>
            <w:tcBorders>
              <w:top w:val="nil"/>
              <w:left w:val="nil"/>
              <w:bottom w:val="single" w:sz="4" w:space="0" w:color="auto"/>
              <w:right w:val="single" w:sz="4" w:space="0" w:color="auto"/>
            </w:tcBorders>
            <w:shd w:val="clear" w:color="auto" w:fill="auto"/>
            <w:noWrap/>
            <w:vAlign w:val="center"/>
          </w:tcPr>
          <w:p w14:paraId="43062313" w14:textId="1918C7CB" w:rsidR="00985A8E"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Fveg_G</w:t>
            </w:r>
            <w:proofErr w:type="spellEnd"/>
            <w:r>
              <w:rPr>
                <w:rFonts w:eastAsia="Times New Roman" w:cs="Times New Roman"/>
                <w:color w:val="000000"/>
              </w:rPr>
              <w:t xml:space="preserve"> = 0.31;</w:t>
            </w:r>
          </w:p>
          <w:p w14:paraId="5D7C6D30" w14:textId="77777777" w:rsidR="00985A8E"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Fbare_G</w:t>
            </w:r>
            <w:proofErr w:type="spellEnd"/>
            <w:r>
              <w:rPr>
                <w:rFonts w:eastAsia="Times New Roman" w:cs="Times New Roman"/>
                <w:color w:val="000000"/>
              </w:rPr>
              <w:t xml:space="preserve"> = 0;</w:t>
            </w:r>
          </w:p>
          <w:p w14:paraId="5DB53C4F" w14:textId="656A6EA6" w:rsidR="00985A8E" w:rsidRPr="00071CE6"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Fimp_G</w:t>
            </w:r>
            <w:proofErr w:type="spellEnd"/>
            <w:r>
              <w:rPr>
                <w:rFonts w:eastAsia="Times New Roman" w:cs="Times New Roman"/>
                <w:color w:val="000000"/>
              </w:rPr>
              <w:t xml:space="preserve"> = 0.69</w:t>
            </w:r>
          </w:p>
        </w:tc>
      </w:tr>
      <w:tr w:rsidR="00780D53" w:rsidRPr="00071CE6" w14:paraId="415A9248" w14:textId="77777777" w:rsidTr="00392DE5">
        <w:trPr>
          <w:trHeight w:val="288"/>
          <w:jc w:val="center"/>
        </w:trPr>
        <w:tc>
          <w:tcPr>
            <w:tcW w:w="960" w:type="dxa"/>
            <w:vMerge w:val="restart"/>
            <w:tcBorders>
              <w:top w:val="nil"/>
              <w:left w:val="single" w:sz="4" w:space="0" w:color="auto"/>
              <w:right w:val="single" w:sz="4" w:space="0" w:color="auto"/>
            </w:tcBorders>
            <w:shd w:val="clear" w:color="auto" w:fill="auto"/>
            <w:noWrap/>
            <w:vAlign w:val="center"/>
            <w:hideMark/>
          </w:tcPr>
          <w:p w14:paraId="0A4609B4"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IDF</w:t>
            </w:r>
          </w:p>
        </w:tc>
        <w:tc>
          <w:tcPr>
            <w:tcW w:w="2389" w:type="dxa"/>
            <w:tcBorders>
              <w:top w:val="nil"/>
              <w:left w:val="nil"/>
              <w:bottom w:val="single" w:sz="4" w:space="0" w:color="auto"/>
              <w:right w:val="single" w:sz="4" w:space="0" w:color="auto"/>
            </w:tcBorders>
            <w:shd w:val="clear" w:color="auto" w:fill="auto"/>
            <w:noWrap/>
            <w:vAlign w:val="center"/>
            <w:hideMark/>
          </w:tcPr>
          <w:p w14:paraId="3BEEEAF9"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Prototype IDF models</w:t>
            </w:r>
          </w:p>
        </w:tc>
        <w:tc>
          <w:tcPr>
            <w:tcW w:w="1880" w:type="dxa"/>
            <w:tcBorders>
              <w:top w:val="nil"/>
              <w:left w:val="nil"/>
              <w:bottom w:val="single" w:sz="4" w:space="0" w:color="auto"/>
              <w:right w:val="single" w:sz="4" w:space="0" w:color="auto"/>
            </w:tcBorders>
            <w:shd w:val="clear" w:color="auto" w:fill="auto"/>
            <w:noWrap/>
            <w:vAlign w:val="center"/>
            <w:hideMark/>
          </w:tcPr>
          <w:p w14:paraId="1B1EA551" w14:textId="77777777" w:rsidR="00780D53" w:rsidRPr="00EA268D" w:rsidRDefault="00780D53" w:rsidP="00071CE6">
            <w:pPr>
              <w:spacing w:after="0" w:line="240" w:lineRule="auto"/>
              <w:jc w:val="center"/>
              <w:rPr>
                <w:rFonts w:eastAsia="Times New Roman" w:cs="Times New Roman"/>
                <w:color w:val="000000"/>
              </w:rPr>
            </w:pPr>
            <w:r w:rsidRPr="00EA268D">
              <w:rPr>
                <w:rFonts w:eastAsia="Times New Roman" w:cs="Times New Roman"/>
                <w:color w:val="000000"/>
              </w:rPr>
              <w:t>Post80s</w:t>
            </w:r>
          </w:p>
          <w:p w14:paraId="57B92F38" w14:textId="15CE0190" w:rsidR="00780D53" w:rsidRPr="00071CE6" w:rsidRDefault="00780D53" w:rsidP="00071CE6">
            <w:pPr>
              <w:spacing w:after="0" w:line="240" w:lineRule="auto"/>
              <w:jc w:val="center"/>
              <w:rPr>
                <w:rFonts w:eastAsia="Times New Roman" w:cs="Times New Roman"/>
                <w:color w:val="000000"/>
              </w:rPr>
            </w:pPr>
            <w:proofErr w:type="spellStart"/>
            <w:r w:rsidRPr="00071CE6">
              <w:rPr>
                <w:rFonts w:eastAsia="Times New Roman" w:cs="Times New Roman"/>
                <w:color w:val="000000"/>
              </w:rPr>
              <w:t>MidRiseApart</w:t>
            </w:r>
            <w:proofErr w:type="spellEnd"/>
            <w:r w:rsidRPr="00071CE6">
              <w:rPr>
                <w:rFonts w:eastAsia="Times New Roman" w:cs="Times New Roman"/>
                <w:color w:val="000000"/>
              </w:rPr>
              <w:t xml:space="preserve"> 4C</w:t>
            </w:r>
          </w:p>
        </w:tc>
        <w:tc>
          <w:tcPr>
            <w:tcW w:w="1876" w:type="dxa"/>
            <w:tcBorders>
              <w:top w:val="nil"/>
              <w:left w:val="nil"/>
              <w:bottom w:val="single" w:sz="4" w:space="0" w:color="auto"/>
              <w:right w:val="single" w:sz="4" w:space="0" w:color="auto"/>
            </w:tcBorders>
            <w:shd w:val="clear" w:color="auto" w:fill="auto"/>
            <w:noWrap/>
            <w:vAlign w:val="center"/>
            <w:hideMark/>
          </w:tcPr>
          <w:p w14:paraId="301874F8" w14:textId="434928A8" w:rsidR="00780D53" w:rsidRDefault="00780D53" w:rsidP="00EA268D">
            <w:pPr>
              <w:spacing w:after="0" w:line="240" w:lineRule="auto"/>
              <w:jc w:val="center"/>
              <w:rPr>
                <w:rFonts w:eastAsia="Times New Roman" w:cs="Times New Roman"/>
                <w:color w:val="000000"/>
              </w:rPr>
            </w:pPr>
            <w:r w:rsidRPr="00EA268D">
              <w:rPr>
                <w:rFonts w:eastAsia="Times New Roman" w:cs="Times New Roman"/>
                <w:color w:val="000000"/>
              </w:rPr>
              <w:t>Post80s</w:t>
            </w:r>
          </w:p>
          <w:p w14:paraId="76554C3C" w14:textId="292FF6B6" w:rsidR="00780D53" w:rsidRPr="00071CE6" w:rsidRDefault="00780D53" w:rsidP="00071CE6">
            <w:pPr>
              <w:spacing w:after="0" w:line="240" w:lineRule="auto"/>
              <w:jc w:val="center"/>
              <w:rPr>
                <w:rFonts w:eastAsia="Times New Roman" w:cs="Times New Roman"/>
                <w:color w:val="000000"/>
              </w:rPr>
            </w:pPr>
            <w:proofErr w:type="spellStart"/>
            <w:r w:rsidRPr="00071CE6">
              <w:rPr>
                <w:rFonts w:eastAsia="Times New Roman" w:cs="Times New Roman"/>
                <w:color w:val="000000"/>
              </w:rPr>
              <w:t>MidRiseApart</w:t>
            </w:r>
            <w:proofErr w:type="spellEnd"/>
            <w:r w:rsidRPr="00071CE6">
              <w:rPr>
                <w:rFonts w:eastAsia="Times New Roman" w:cs="Times New Roman"/>
                <w:color w:val="000000"/>
              </w:rPr>
              <w:t xml:space="preserve"> 4C</w:t>
            </w:r>
          </w:p>
        </w:tc>
      </w:tr>
      <w:tr w:rsidR="00780D53" w:rsidRPr="00071CE6" w14:paraId="722F9BA3" w14:textId="77777777" w:rsidTr="00392DE5">
        <w:trPr>
          <w:trHeight w:val="288"/>
          <w:jc w:val="center"/>
        </w:trPr>
        <w:tc>
          <w:tcPr>
            <w:tcW w:w="960" w:type="dxa"/>
            <w:vMerge/>
            <w:tcBorders>
              <w:left w:val="single" w:sz="4" w:space="0" w:color="auto"/>
              <w:right w:val="single" w:sz="4" w:space="0" w:color="auto"/>
            </w:tcBorders>
            <w:vAlign w:val="center"/>
            <w:hideMark/>
          </w:tcPr>
          <w:p w14:paraId="4AAAB0FE"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1154DC24"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Internal Gains</w:t>
            </w:r>
          </w:p>
        </w:tc>
        <w:tc>
          <w:tcPr>
            <w:tcW w:w="1880" w:type="dxa"/>
            <w:tcBorders>
              <w:top w:val="nil"/>
              <w:left w:val="nil"/>
              <w:bottom w:val="single" w:sz="4" w:space="0" w:color="auto"/>
              <w:right w:val="single" w:sz="4" w:space="0" w:color="auto"/>
            </w:tcBorders>
            <w:shd w:val="clear" w:color="auto" w:fill="auto"/>
            <w:noWrap/>
            <w:vAlign w:val="center"/>
            <w:hideMark/>
          </w:tcPr>
          <w:p w14:paraId="7F8DF8B6"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Residential</w:t>
            </w:r>
          </w:p>
        </w:tc>
        <w:tc>
          <w:tcPr>
            <w:tcW w:w="1876" w:type="dxa"/>
            <w:tcBorders>
              <w:top w:val="nil"/>
              <w:left w:val="nil"/>
              <w:bottom w:val="single" w:sz="4" w:space="0" w:color="auto"/>
              <w:right w:val="single" w:sz="4" w:space="0" w:color="auto"/>
            </w:tcBorders>
            <w:shd w:val="clear" w:color="auto" w:fill="auto"/>
            <w:noWrap/>
            <w:vAlign w:val="center"/>
            <w:hideMark/>
          </w:tcPr>
          <w:p w14:paraId="048B61B2"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Residential</w:t>
            </w:r>
          </w:p>
        </w:tc>
      </w:tr>
      <w:tr w:rsidR="00780D53" w:rsidRPr="00071CE6" w14:paraId="5BF00559" w14:textId="77777777" w:rsidTr="00392DE5">
        <w:trPr>
          <w:trHeight w:val="288"/>
          <w:jc w:val="center"/>
        </w:trPr>
        <w:tc>
          <w:tcPr>
            <w:tcW w:w="960" w:type="dxa"/>
            <w:vMerge/>
            <w:tcBorders>
              <w:left w:val="single" w:sz="4" w:space="0" w:color="auto"/>
              <w:right w:val="single" w:sz="4" w:space="0" w:color="auto"/>
            </w:tcBorders>
            <w:vAlign w:val="center"/>
            <w:hideMark/>
          </w:tcPr>
          <w:p w14:paraId="2772C257"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8963C79"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Cooling System</w:t>
            </w:r>
          </w:p>
        </w:tc>
        <w:tc>
          <w:tcPr>
            <w:tcW w:w="1880" w:type="dxa"/>
            <w:tcBorders>
              <w:top w:val="nil"/>
              <w:left w:val="nil"/>
              <w:bottom w:val="single" w:sz="4" w:space="0" w:color="auto"/>
              <w:right w:val="single" w:sz="4" w:space="0" w:color="auto"/>
            </w:tcBorders>
            <w:shd w:val="clear" w:color="auto" w:fill="auto"/>
            <w:noWrap/>
            <w:vAlign w:val="center"/>
            <w:hideMark/>
          </w:tcPr>
          <w:p w14:paraId="369AE8FD"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No cooling</w:t>
            </w:r>
          </w:p>
        </w:tc>
        <w:tc>
          <w:tcPr>
            <w:tcW w:w="1876" w:type="dxa"/>
            <w:tcBorders>
              <w:top w:val="nil"/>
              <w:left w:val="nil"/>
              <w:bottom w:val="single" w:sz="4" w:space="0" w:color="auto"/>
              <w:right w:val="single" w:sz="4" w:space="0" w:color="auto"/>
            </w:tcBorders>
            <w:shd w:val="clear" w:color="auto" w:fill="auto"/>
            <w:noWrap/>
            <w:vAlign w:val="center"/>
            <w:hideMark/>
          </w:tcPr>
          <w:p w14:paraId="6FE915A3"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No cooling</w:t>
            </w:r>
          </w:p>
        </w:tc>
      </w:tr>
      <w:tr w:rsidR="00780D53" w:rsidRPr="00071CE6" w14:paraId="11D8D0FF" w14:textId="77777777" w:rsidTr="00392DE5">
        <w:trPr>
          <w:trHeight w:val="288"/>
          <w:jc w:val="center"/>
        </w:trPr>
        <w:tc>
          <w:tcPr>
            <w:tcW w:w="960" w:type="dxa"/>
            <w:vMerge/>
            <w:tcBorders>
              <w:left w:val="single" w:sz="4" w:space="0" w:color="auto"/>
              <w:right w:val="single" w:sz="4" w:space="0" w:color="auto"/>
            </w:tcBorders>
            <w:vAlign w:val="center"/>
            <w:hideMark/>
          </w:tcPr>
          <w:p w14:paraId="220A2058"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98790DA"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Heating System</w:t>
            </w:r>
          </w:p>
        </w:tc>
        <w:tc>
          <w:tcPr>
            <w:tcW w:w="1880" w:type="dxa"/>
            <w:tcBorders>
              <w:top w:val="nil"/>
              <w:left w:val="nil"/>
              <w:bottom w:val="single" w:sz="4" w:space="0" w:color="auto"/>
              <w:right w:val="single" w:sz="4" w:space="0" w:color="auto"/>
            </w:tcBorders>
            <w:shd w:val="clear" w:color="auto" w:fill="auto"/>
            <w:noWrap/>
            <w:vAlign w:val="center"/>
            <w:hideMark/>
          </w:tcPr>
          <w:p w14:paraId="60CD06EF"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Furnace</w:t>
            </w:r>
          </w:p>
        </w:tc>
        <w:tc>
          <w:tcPr>
            <w:tcW w:w="1876" w:type="dxa"/>
            <w:tcBorders>
              <w:top w:val="nil"/>
              <w:left w:val="nil"/>
              <w:bottom w:val="single" w:sz="4" w:space="0" w:color="auto"/>
              <w:right w:val="single" w:sz="4" w:space="0" w:color="auto"/>
            </w:tcBorders>
            <w:shd w:val="clear" w:color="auto" w:fill="auto"/>
            <w:noWrap/>
            <w:vAlign w:val="center"/>
            <w:hideMark/>
          </w:tcPr>
          <w:p w14:paraId="348FF5E3"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Furnace</w:t>
            </w:r>
          </w:p>
        </w:tc>
      </w:tr>
      <w:tr w:rsidR="00780D53" w:rsidRPr="00071CE6" w14:paraId="679FFE8E" w14:textId="77777777" w:rsidTr="00392DE5">
        <w:trPr>
          <w:trHeight w:val="288"/>
          <w:jc w:val="center"/>
        </w:trPr>
        <w:tc>
          <w:tcPr>
            <w:tcW w:w="960" w:type="dxa"/>
            <w:vMerge/>
            <w:tcBorders>
              <w:left w:val="single" w:sz="4" w:space="0" w:color="auto"/>
              <w:right w:val="single" w:sz="4" w:space="0" w:color="auto"/>
            </w:tcBorders>
            <w:vAlign w:val="center"/>
          </w:tcPr>
          <w:p w14:paraId="0F6D7D37"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76695702" w14:textId="5421788B" w:rsidR="00780D53" w:rsidRPr="00071CE6"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Wall</w:t>
            </w:r>
          </w:p>
        </w:tc>
        <w:tc>
          <w:tcPr>
            <w:tcW w:w="1880" w:type="dxa"/>
            <w:tcBorders>
              <w:top w:val="nil"/>
              <w:left w:val="nil"/>
              <w:bottom w:val="single" w:sz="4" w:space="0" w:color="auto"/>
              <w:right w:val="single" w:sz="4" w:space="0" w:color="auto"/>
            </w:tcBorders>
            <w:shd w:val="clear" w:color="auto" w:fill="auto"/>
            <w:noWrap/>
            <w:vAlign w:val="center"/>
          </w:tcPr>
          <w:p w14:paraId="7F94193B"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20mm</w:t>
            </w:r>
          </w:p>
          <w:p w14:paraId="423BD220" w14:textId="6433DD27"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c>
          <w:tcPr>
            <w:tcW w:w="1876" w:type="dxa"/>
            <w:tcBorders>
              <w:top w:val="nil"/>
              <w:left w:val="nil"/>
              <w:bottom w:val="single" w:sz="4" w:space="0" w:color="auto"/>
              <w:right w:val="single" w:sz="4" w:space="0" w:color="auto"/>
            </w:tcBorders>
            <w:shd w:val="clear" w:color="auto" w:fill="auto"/>
            <w:noWrap/>
            <w:vAlign w:val="center"/>
          </w:tcPr>
          <w:p w14:paraId="71BE1F27"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20mm</w:t>
            </w:r>
          </w:p>
          <w:p w14:paraId="0BF8ECC5" w14:textId="25BDFE9A"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r>
      <w:tr w:rsidR="00780D53" w:rsidRPr="00071CE6" w14:paraId="5ABCA229" w14:textId="77777777" w:rsidTr="00392DE5">
        <w:trPr>
          <w:trHeight w:val="288"/>
          <w:jc w:val="center"/>
        </w:trPr>
        <w:tc>
          <w:tcPr>
            <w:tcW w:w="960" w:type="dxa"/>
            <w:vMerge/>
            <w:tcBorders>
              <w:left w:val="single" w:sz="4" w:space="0" w:color="auto"/>
              <w:right w:val="single" w:sz="4" w:space="0" w:color="auto"/>
            </w:tcBorders>
            <w:vAlign w:val="center"/>
          </w:tcPr>
          <w:p w14:paraId="079B1576"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6392F9AD" w14:textId="344E1D25" w:rsidR="00780D53" w:rsidRPr="00071CE6"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Roof</w:t>
            </w:r>
          </w:p>
        </w:tc>
        <w:tc>
          <w:tcPr>
            <w:tcW w:w="1880" w:type="dxa"/>
            <w:tcBorders>
              <w:top w:val="nil"/>
              <w:left w:val="nil"/>
              <w:bottom w:val="single" w:sz="4" w:space="0" w:color="auto"/>
              <w:right w:val="single" w:sz="4" w:space="0" w:color="auto"/>
            </w:tcBorders>
            <w:shd w:val="clear" w:color="auto" w:fill="auto"/>
            <w:noWrap/>
            <w:vAlign w:val="center"/>
          </w:tcPr>
          <w:p w14:paraId="3CA5BDEB"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Tile 60mm</w:t>
            </w:r>
          </w:p>
          <w:p w14:paraId="686AC235"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p w14:paraId="18814954" w14:textId="6BA6510F"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c>
          <w:tcPr>
            <w:tcW w:w="1876" w:type="dxa"/>
            <w:tcBorders>
              <w:top w:val="nil"/>
              <w:left w:val="nil"/>
              <w:bottom w:val="single" w:sz="4" w:space="0" w:color="auto"/>
              <w:right w:val="single" w:sz="4" w:space="0" w:color="auto"/>
            </w:tcBorders>
            <w:shd w:val="clear" w:color="auto" w:fill="auto"/>
            <w:noWrap/>
            <w:vAlign w:val="center"/>
          </w:tcPr>
          <w:p w14:paraId="04DD0EEC"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Tile 60mm</w:t>
            </w:r>
          </w:p>
          <w:p w14:paraId="2F923752"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p w14:paraId="32E6C913" w14:textId="1761187D"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r>
      <w:tr w:rsidR="00780D53" w:rsidRPr="00071CE6" w14:paraId="472F53C6" w14:textId="77777777" w:rsidTr="00392DE5">
        <w:trPr>
          <w:trHeight w:val="288"/>
          <w:jc w:val="center"/>
        </w:trPr>
        <w:tc>
          <w:tcPr>
            <w:tcW w:w="960" w:type="dxa"/>
            <w:vMerge/>
            <w:tcBorders>
              <w:left w:val="single" w:sz="4" w:space="0" w:color="auto"/>
              <w:bottom w:val="single" w:sz="4" w:space="0" w:color="auto"/>
              <w:right w:val="single" w:sz="4" w:space="0" w:color="auto"/>
            </w:tcBorders>
            <w:vAlign w:val="center"/>
          </w:tcPr>
          <w:p w14:paraId="6F6978BF"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3C4A2010" w14:textId="701E3913" w:rsidR="00780D53"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Floor</w:t>
            </w:r>
          </w:p>
        </w:tc>
        <w:tc>
          <w:tcPr>
            <w:tcW w:w="1880" w:type="dxa"/>
            <w:tcBorders>
              <w:top w:val="nil"/>
              <w:left w:val="nil"/>
              <w:bottom w:val="single" w:sz="4" w:space="0" w:color="auto"/>
              <w:right w:val="single" w:sz="4" w:space="0" w:color="auto"/>
            </w:tcBorders>
            <w:shd w:val="clear" w:color="auto" w:fill="auto"/>
            <w:noWrap/>
            <w:vAlign w:val="center"/>
          </w:tcPr>
          <w:p w14:paraId="02BCD637" w14:textId="4AD217FF"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tc>
        <w:tc>
          <w:tcPr>
            <w:tcW w:w="1876" w:type="dxa"/>
            <w:tcBorders>
              <w:top w:val="nil"/>
              <w:left w:val="nil"/>
              <w:bottom w:val="single" w:sz="4" w:space="0" w:color="auto"/>
              <w:right w:val="single" w:sz="4" w:space="0" w:color="auto"/>
            </w:tcBorders>
            <w:shd w:val="clear" w:color="auto" w:fill="auto"/>
            <w:noWrap/>
            <w:vAlign w:val="center"/>
          </w:tcPr>
          <w:p w14:paraId="2172ABA3" w14:textId="02F522C5"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tc>
      </w:tr>
      <w:tr w:rsidR="003424A2" w:rsidRPr="00071CE6" w14:paraId="62FA4FE6" w14:textId="77777777" w:rsidTr="00EA268D">
        <w:trPr>
          <w:trHeight w:val="756"/>
          <w:jc w:val="center"/>
        </w:trPr>
        <w:tc>
          <w:tcPr>
            <w:tcW w:w="334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D67DB6" w14:textId="77777777" w:rsidR="003424A2" w:rsidRPr="00071CE6" w:rsidRDefault="003424A2" w:rsidP="003424A2">
            <w:pPr>
              <w:spacing w:after="0" w:line="240" w:lineRule="auto"/>
              <w:jc w:val="center"/>
              <w:rPr>
                <w:rFonts w:eastAsia="Times New Roman" w:cs="Times New Roman"/>
                <w:b/>
                <w:bCs/>
                <w:color w:val="000000"/>
              </w:rPr>
            </w:pPr>
            <w:r w:rsidRPr="00071CE6">
              <w:rPr>
                <w:rFonts w:eastAsia="Times New Roman" w:cs="Times New Roman"/>
                <w:b/>
                <w:bCs/>
                <w:color w:val="000000"/>
              </w:rPr>
              <w:t>Forcing Weather Observations</w:t>
            </w:r>
          </w:p>
        </w:tc>
        <w:tc>
          <w:tcPr>
            <w:tcW w:w="1880" w:type="dxa"/>
            <w:tcBorders>
              <w:top w:val="nil"/>
              <w:left w:val="nil"/>
              <w:bottom w:val="single" w:sz="4" w:space="0" w:color="auto"/>
              <w:right w:val="single" w:sz="4" w:space="0" w:color="auto"/>
            </w:tcBorders>
            <w:shd w:val="clear" w:color="auto" w:fill="auto"/>
            <w:vAlign w:val="center"/>
            <w:hideMark/>
          </w:tcPr>
          <w:p w14:paraId="50A17600"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 xml:space="preserve">R1 </w:t>
            </w:r>
            <w:r w:rsidRPr="00071CE6">
              <w:rPr>
                <w:rFonts w:eastAsia="Times New Roman" w:cs="Times New Roman"/>
                <w:color w:val="000000"/>
              </w:rPr>
              <w:br/>
              <w:t>(1.2 m air temperature)</w:t>
            </w:r>
          </w:p>
        </w:tc>
        <w:tc>
          <w:tcPr>
            <w:tcW w:w="1876" w:type="dxa"/>
            <w:tcBorders>
              <w:top w:val="nil"/>
              <w:left w:val="nil"/>
              <w:bottom w:val="single" w:sz="4" w:space="0" w:color="auto"/>
              <w:right w:val="single" w:sz="4" w:space="0" w:color="auto"/>
            </w:tcBorders>
            <w:shd w:val="clear" w:color="auto" w:fill="auto"/>
            <w:vAlign w:val="center"/>
            <w:hideMark/>
          </w:tcPr>
          <w:p w14:paraId="5D38B165"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 xml:space="preserve">R1 </w:t>
            </w:r>
            <w:r w:rsidRPr="00071CE6">
              <w:rPr>
                <w:rFonts w:eastAsia="Times New Roman" w:cs="Times New Roman"/>
                <w:color w:val="000000"/>
              </w:rPr>
              <w:br/>
              <w:t>(1.2 m air temperature)</w:t>
            </w:r>
          </w:p>
        </w:tc>
      </w:tr>
      <w:tr w:rsidR="003424A2" w:rsidRPr="00071CE6" w14:paraId="0AA7912C" w14:textId="77777777" w:rsidTr="00EA268D">
        <w:trPr>
          <w:trHeight w:val="1152"/>
          <w:jc w:val="center"/>
        </w:trPr>
        <w:tc>
          <w:tcPr>
            <w:tcW w:w="334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D80D16" w14:textId="77777777" w:rsidR="003424A2" w:rsidRPr="00071CE6" w:rsidRDefault="003424A2" w:rsidP="003424A2">
            <w:pPr>
              <w:spacing w:after="0" w:line="240" w:lineRule="auto"/>
              <w:jc w:val="center"/>
              <w:rPr>
                <w:rFonts w:eastAsia="Times New Roman" w:cs="Times New Roman"/>
                <w:b/>
                <w:bCs/>
                <w:color w:val="000000"/>
              </w:rPr>
            </w:pPr>
            <w:r w:rsidRPr="00071CE6">
              <w:rPr>
                <w:rFonts w:eastAsia="Times New Roman" w:cs="Times New Roman"/>
                <w:b/>
                <w:bCs/>
                <w:color w:val="000000"/>
              </w:rPr>
              <w:t>Validating Weather Observations</w:t>
            </w:r>
          </w:p>
        </w:tc>
        <w:tc>
          <w:tcPr>
            <w:tcW w:w="1880" w:type="dxa"/>
            <w:tcBorders>
              <w:top w:val="nil"/>
              <w:left w:val="nil"/>
              <w:bottom w:val="single" w:sz="4" w:space="0" w:color="auto"/>
              <w:right w:val="single" w:sz="4" w:space="0" w:color="auto"/>
            </w:tcBorders>
            <w:shd w:val="clear" w:color="auto" w:fill="auto"/>
            <w:vAlign w:val="center"/>
            <w:hideMark/>
          </w:tcPr>
          <w:p w14:paraId="767AD95C"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Air temperature profiles</w:t>
            </w:r>
            <w:r w:rsidRPr="00071CE6">
              <w:rPr>
                <w:rFonts w:eastAsia="Times New Roman" w:cs="Times New Roman"/>
                <w:color w:val="000000"/>
              </w:rPr>
              <w:br/>
              <w:t>[2.6, 13.9, 17.5, 21.5, 25.5, 31.2] m</w:t>
            </w:r>
          </w:p>
        </w:tc>
        <w:tc>
          <w:tcPr>
            <w:tcW w:w="1876" w:type="dxa"/>
            <w:tcBorders>
              <w:top w:val="nil"/>
              <w:left w:val="nil"/>
              <w:bottom w:val="single" w:sz="4" w:space="0" w:color="auto"/>
              <w:right w:val="single" w:sz="4" w:space="0" w:color="auto"/>
            </w:tcBorders>
            <w:shd w:val="clear" w:color="auto" w:fill="auto"/>
            <w:vAlign w:val="center"/>
            <w:hideMark/>
          </w:tcPr>
          <w:p w14:paraId="61F18C7D"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lang w:eastAsia="en-US"/>
              </w:rPr>
              <w:t>Air temperature profiles</w:t>
            </w:r>
            <w:r w:rsidRPr="00071CE6">
              <w:rPr>
                <w:rFonts w:eastAsia="Times New Roman" w:cs="Times New Roman"/>
                <w:color w:val="000000"/>
                <w:lang w:eastAsia="en-US"/>
              </w:rPr>
              <w:br/>
              <w:t>[3, 15.8, 22.9, 27.8, 32.9] m</w:t>
            </w:r>
          </w:p>
        </w:tc>
      </w:tr>
    </w:tbl>
    <w:p w14:paraId="4A44D17A" w14:textId="77777777" w:rsidR="00071CE6" w:rsidRPr="00EA268D" w:rsidRDefault="00071CE6" w:rsidP="00082AF9">
      <w:pPr>
        <w:rPr>
          <w:rStyle w:val="Strong"/>
          <w:rFonts w:cs="Times New Roman"/>
        </w:rPr>
      </w:pPr>
    </w:p>
    <w:p w14:paraId="1F11CDA6" w14:textId="42868705" w:rsidR="001F3349" w:rsidRPr="00EA268D" w:rsidRDefault="001F3349" w:rsidP="00D35739">
      <w:pPr>
        <w:pStyle w:val="Heading2"/>
      </w:pPr>
      <w:r w:rsidRPr="00EA268D">
        <w:t>Performance</w:t>
      </w:r>
    </w:p>
    <w:p w14:paraId="6C60C560" w14:textId="5155A2EB" w:rsidR="00917753" w:rsidRPr="00EA268D" w:rsidRDefault="00917753" w:rsidP="004109DF">
      <w:pPr>
        <w:rPr>
          <w:rFonts w:cs="Times New Roman"/>
          <w:lang w:eastAsia="en-US"/>
        </w:rPr>
      </w:pPr>
      <w:r w:rsidRPr="00EA268D">
        <w:rPr>
          <w:rFonts w:cs="Times New Roman"/>
          <w:lang w:eastAsia="en-US"/>
        </w:rPr>
        <w:t>Ue1</w:t>
      </w:r>
    </w:p>
    <w:tbl>
      <w:tblPr>
        <w:tblStyle w:val="TableGrid"/>
        <w:tblW w:w="0" w:type="auto"/>
        <w:tblLook w:val="04A0" w:firstRow="1" w:lastRow="0" w:firstColumn="1" w:lastColumn="0" w:noHBand="0" w:noVBand="1"/>
      </w:tblPr>
      <w:tblGrid>
        <w:gridCol w:w="2337"/>
        <w:gridCol w:w="2337"/>
        <w:gridCol w:w="2338"/>
        <w:gridCol w:w="2338"/>
      </w:tblGrid>
      <w:tr w:rsidR="008E3BCF" w:rsidRPr="00EA268D" w14:paraId="16BAD3E4" w14:textId="77777777" w:rsidTr="00EC5C7C">
        <w:tc>
          <w:tcPr>
            <w:tcW w:w="2337" w:type="dxa"/>
          </w:tcPr>
          <w:p w14:paraId="3440B667" w14:textId="77777777" w:rsidR="008E3BCF" w:rsidRPr="00EA268D" w:rsidRDefault="008E3BCF" w:rsidP="00EC5C7C">
            <w:pPr>
              <w:rPr>
                <w:rFonts w:cs="Times New Roman"/>
                <w:lang w:eastAsia="en-US"/>
              </w:rPr>
            </w:pPr>
            <w:r w:rsidRPr="00EA268D">
              <w:rPr>
                <w:rFonts w:cs="Times New Roman"/>
                <w:lang w:eastAsia="en-US"/>
              </w:rPr>
              <w:t>CVRMSE (%)</w:t>
            </w:r>
          </w:p>
        </w:tc>
        <w:tc>
          <w:tcPr>
            <w:tcW w:w="2337" w:type="dxa"/>
          </w:tcPr>
          <w:p w14:paraId="31A25700" w14:textId="5F6F2155" w:rsidR="008E3BCF" w:rsidRPr="00EA268D" w:rsidRDefault="008E3BCF" w:rsidP="00EC5C7C">
            <w:pPr>
              <w:rPr>
                <w:rFonts w:cs="Times New Roman"/>
                <w:lang w:eastAsia="en-US"/>
              </w:rPr>
            </w:pPr>
            <w:r w:rsidRPr="00EA268D">
              <w:rPr>
                <w:rFonts w:cs="Times New Roman"/>
                <w:lang w:eastAsia="en-US"/>
              </w:rPr>
              <w:t>Rural</w:t>
            </w:r>
          </w:p>
        </w:tc>
        <w:tc>
          <w:tcPr>
            <w:tcW w:w="2338" w:type="dxa"/>
          </w:tcPr>
          <w:p w14:paraId="3BF05CB6" w14:textId="77777777" w:rsidR="008E3BCF" w:rsidRPr="00EA268D" w:rsidRDefault="008E3BCF" w:rsidP="00EC5C7C">
            <w:pPr>
              <w:rPr>
                <w:rFonts w:cs="Times New Roman"/>
                <w:lang w:eastAsia="en-US"/>
              </w:rPr>
            </w:pPr>
            <w:proofErr w:type="spellStart"/>
            <w:r w:rsidRPr="00EA268D">
              <w:rPr>
                <w:rFonts w:cs="Times New Roman"/>
                <w:lang w:eastAsia="en-US"/>
              </w:rPr>
              <w:t>OnlyVCWG</w:t>
            </w:r>
            <w:proofErr w:type="spellEnd"/>
          </w:p>
        </w:tc>
        <w:tc>
          <w:tcPr>
            <w:tcW w:w="2338" w:type="dxa"/>
          </w:tcPr>
          <w:p w14:paraId="0F21976C" w14:textId="77777777" w:rsidR="008E3BCF" w:rsidRPr="00EA268D" w:rsidRDefault="008E3BCF" w:rsidP="00EC5C7C">
            <w:pPr>
              <w:rPr>
                <w:rFonts w:cs="Times New Roman"/>
                <w:lang w:eastAsia="en-US"/>
              </w:rPr>
            </w:pPr>
            <w:r w:rsidRPr="00EA268D">
              <w:rPr>
                <w:rFonts w:cs="Times New Roman"/>
                <w:lang w:eastAsia="en-US"/>
              </w:rPr>
              <w:t>Bypass</w:t>
            </w:r>
          </w:p>
        </w:tc>
      </w:tr>
      <w:tr w:rsidR="008E3BCF" w:rsidRPr="00EA268D" w14:paraId="69809ACD" w14:textId="77777777" w:rsidTr="00EC5C7C">
        <w:tc>
          <w:tcPr>
            <w:tcW w:w="2337" w:type="dxa"/>
          </w:tcPr>
          <w:p w14:paraId="185F9A83" w14:textId="77777777" w:rsidR="008E3BCF" w:rsidRPr="00EA268D" w:rsidRDefault="008E3BCF" w:rsidP="00EC5C7C">
            <w:pPr>
              <w:rPr>
                <w:rFonts w:cs="Times New Roman"/>
                <w:lang w:eastAsia="en-US"/>
              </w:rPr>
            </w:pPr>
            <w:r w:rsidRPr="00EA268D">
              <w:rPr>
                <w:rFonts w:cs="Times New Roman"/>
                <w:lang w:eastAsia="en-US"/>
              </w:rPr>
              <w:t>2.6m Direct</w:t>
            </w:r>
          </w:p>
        </w:tc>
        <w:tc>
          <w:tcPr>
            <w:tcW w:w="2337" w:type="dxa"/>
          </w:tcPr>
          <w:p w14:paraId="26B74E69" w14:textId="0731D5E6" w:rsidR="008E3BCF" w:rsidRPr="00EA268D" w:rsidRDefault="008E3BCF" w:rsidP="00EC5C7C">
            <w:pPr>
              <w:rPr>
                <w:rFonts w:cs="Times New Roman"/>
                <w:lang w:eastAsia="en-US"/>
              </w:rPr>
            </w:pPr>
            <w:r w:rsidRPr="00EA268D">
              <w:rPr>
                <w:rFonts w:cs="Times New Roman"/>
                <w:lang w:eastAsia="en-US"/>
              </w:rPr>
              <w:t>10.56</w:t>
            </w:r>
          </w:p>
        </w:tc>
        <w:tc>
          <w:tcPr>
            <w:tcW w:w="2338" w:type="dxa"/>
          </w:tcPr>
          <w:p w14:paraId="6147DC2C" w14:textId="02E1B297" w:rsidR="008E3BCF" w:rsidRPr="00EA268D" w:rsidRDefault="008E3BCF" w:rsidP="00EC5C7C">
            <w:pPr>
              <w:rPr>
                <w:rFonts w:cs="Times New Roman"/>
                <w:lang w:eastAsia="en-US"/>
              </w:rPr>
            </w:pPr>
            <w:r w:rsidRPr="00EA268D">
              <w:rPr>
                <w:rFonts w:cs="Times New Roman"/>
                <w:lang w:eastAsia="en-US"/>
              </w:rPr>
              <w:t>10.3</w:t>
            </w:r>
            <w:ins w:id="3" w:author="Lichen Wu" w:date="2022-10-24T12:38:00Z">
              <w:r w:rsidR="008F2B8E">
                <w:rPr>
                  <w:rFonts w:cs="Times New Roman"/>
                  <w:lang w:eastAsia="en-US"/>
                </w:rPr>
                <w:t>1</w:t>
              </w:r>
            </w:ins>
            <w:del w:id="4" w:author="Lichen Wu" w:date="2022-10-24T12:38:00Z">
              <w:r w:rsidRPr="00EA268D" w:rsidDel="008F2B8E">
                <w:rPr>
                  <w:rFonts w:cs="Times New Roman"/>
                  <w:lang w:eastAsia="en-US"/>
                </w:rPr>
                <w:delText>2</w:delText>
              </w:r>
            </w:del>
          </w:p>
        </w:tc>
        <w:tc>
          <w:tcPr>
            <w:tcW w:w="2338" w:type="dxa"/>
          </w:tcPr>
          <w:p w14:paraId="1CD66F82" w14:textId="2C2F10CA" w:rsidR="008E3BCF" w:rsidRPr="00EA268D" w:rsidRDefault="008E3BCF" w:rsidP="00EC5C7C">
            <w:pPr>
              <w:rPr>
                <w:rFonts w:cs="Times New Roman"/>
                <w:lang w:eastAsia="en-US"/>
              </w:rPr>
            </w:pPr>
            <w:r w:rsidRPr="00EA268D">
              <w:rPr>
                <w:rFonts w:cs="Times New Roman"/>
                <w:lang w:eastAsia="en-US"/>
              </w:rPr>
              <w:t>10.8</w:t>
            </w:r>
          </w:p>
        </w:tc>
      </w:tr>
      <w:tr w:rsidR="008E3BCF" w:rsidRPr="00EA268D" w14:paraId="02BDC675" w14:textId="77777777" w:rsidTr="00EC5C7C">
        <w:tc>
          <w:tcPr>
            <w:tcW w:w="2337" w:type="dxa"/>
          </w:tcPr>
          <w:p w14:paraId="05BF9CBE" w14:textId="77777777" w:rsidR="008E3BCF" w:rsidRPr="00EA268D" w:rsidRDefault="008E3BCF" w:rsidP="00EC5C7C">
            <w:pPr>
              <w:rPr>
                <w:rFonts w:cs="Times New Roman"/>
                <w:lang w:eastAsia="en-US"/>
              </w:rPr>
            </w:pPr>
            <w:r w:rsidRPr="00EA268D">
              <w:rPr>
                <w:rFonts w:cs="Times New Roman"/>
                <w:lang w:eastAsia="en-US"/>
              </w:rPr>
              <w:t>2.6m Real P0</w:t>
            </w:r>
          </w:p>
        </w:tc>
        <w:tc>
          <w:tcPr>
            <w:tcW w:w="2337" w:type="dxa"/>
          </w:tcPr>
          <w:p w14:paraId="22ECD894" w14:textId="77777777" w:rsidR="008E3BCF" w:rsidRPr="00EA268D" w:rsidRDefault="008E3BCF" w:rsidP="00EC5C7C">
            <w:pPr>
              <w:rPr>
                <w:rFonts w:cs="Times New Roman"/>
                <w:lang w:eastAsia="en-US"/>
              </w:rPr>
            </w:pPr>
          </w:p>
        </w:tc>
        <w:tc>
          <w:tcPr>
            <w:tcW w:w="2338" w:type="dxa"/>
          </w:tcPr>
          <w:p w14:paraId="733D580A" w14:textId="77777777" w:rsidR="008E3BCF" w:rsidRPr="00EA268D" w:rsidRDefault="008E3BCF" w:rsidP="00EC5C7C">
            <w:pPr>
              <w:rPr>
                <w:rFonts w:cs="Times New Roman"/>
                <w:lang w:eastAsia="en-US"/>
              </w:rPr>
            </w:pPr>
            <w:r w:rsidRPr="00EA268D">
              <w:rPr>
                <w:rFonts w:cs="Times New Roman"/>
                <w:lang w:eastAsia="en-US"/>
              </w:rPr>
              <w:t>9.7</w:t>
            </w:r>
            <w:del w:id="5" w:author="Lichen Wu" w:date="2022-10-24T12:38:00Z">
              <w:r w:rsidRPr="00EA268D" w:rsidDel="008F2B8E">
                <w:rPr>
                  <w:rFonts w:cs="Times New Roman"/>
                  <w:lang w:eastAsia="en-US"/>
                </w:rPr>
                <w:delText>1</w:delText>
              </w:r>
            </w:del>
          </w:p>
        </w:tc>
        <w:tc>
          <w:tcPr>
            <w:tcW w:w="2338" w:type="dxa"/>
          </w:tcPr>
          <w:p w14:paraId="13677344" w14:textId="316033BB" w:rsidR="008E3BCF" w:rsidRPr="00EA268D" w:rsidRDefault="008E3BCF" w:rsidP="00EC5C7C">
            <w:pPr>
              <w:rPr>
                <w:rFonts w:cs="Times New Roman"/>
                <w:lang w:eastAsia="en-US"/>
              </w:rPr>
            </w:pPr>
            <w:r w:rsidRPr="00EA268D">
              <w:rPr>
                <w:rFonts w:cs="Times New Roman"/>
                <w:lang w:eastAsia="en-US"/>
              </w:rPr>
              <w:t>10.1</w:t>
            </w:r>
            <w:ins w:id="6" w:author="Lichen Wu" w:date="2022-10-24T12:38:00Z">
              <w:r w:rsidR="008F2B8E">
                <w:rPr>
                  <w:rFonts w:cs="Times New Roman"/>
                  <w:lang w:eastAsia="en-US"/>
                </w:rPr>
                <w:t>4</w:t>
              </w:r>
            </w:ins>
            <w:del w:id="7" w:author="Lichen Wu" w:date="2022-10-24T12:38:00Z">
              <w:r w:rsidRPr="00EA268D" w:rsidDel="008F2B8E">
                <w:rPr>
                  <w:rFonts w:cs="Times New Roman"/>
                  <w:lang w:eastAsia="en-US"/>
                </w:rPr>
                <w:delText>5</w:delText>
              </w:r>
            </w:del>
          </w:p>
        </w:tc>
      </w:tr>
      <w:tr w:rsidR="008E3BCF" w:rsidRPr="00EA268D" w14:paraId="67C834D7" w14:textId="77777777" w:rsidTr="00EC5C7C">
        <w:tc>
          <w:tcPr>
            <w:tcW w:w="2337" w:type="dxa"/>
          </w:tcPr>
          <w:p w14:paraId="4573264F" w14:textId="77777777" w:rsidR="008E3BCF" w:rsidRPr="00EA268D" w:rsidRDefault="008E3BCF" w:rsidP="00EC5C7C">
            <w:pPr>
              <w:rPr>
                <w:rFonts w:cs="Times New Roman"/>
                <w:lang w:eastAsia="en-US"/>
              </w:rPr>
            </w:pPr>
            <w:r w:rsidRPr="00EA268D">
              <w:rPr>
                <w:rFonts w:cs="Times New Roman"/>
                <w:lang w:eastAsia="en-US"/>
              </w:rPr>
              <w:t>2.6m Real EPW</w:t>
            </w:r>
          </w:p>
        </w:tc>
        <w:tc>
          <w:tcPr>
            <w:tcW w:w="2337" w:type="dxa"/>
          </w:tcPr>
          <w:p w14:paraId="6D917A31" w14:textId="77777777" w:rsidR="008E3BCF" w:rsidRPr="00EA268D" w:rsidRDefault="008E3BCF" w:rsidP="00EC5C7C">
            <w:pPr>
              <w:rPr>
                <w:rFonts w:cs="Times New Roman"/>
                <w:lang w:eastAsia="en-US"/>
              </w:rPr>
            </w:pPr>
          </w:p>
        </w:tc>
        <w:tc>
          <w:tcPr>
            <w:tcW w:w="2338" w:type="dxa"/>
          </w:tcPr>
          <w:p w14:paraId="0109A450" w14:textId="08B4620C" w:rsidR="008E3BCF" w:rsidRPr="00EA268D" w:rsidRDefault="008E3BCF" w:rsidP="00EC5C7C">
            <w:pPr>
              <w:rPr>
                <w:rFonts w:cs="Times New Roman"/>
                <w:lang w:eastAsia="en-US"/>
              </w:rPr>
            </w:pPr>
            <w:r w:rsidRPr="00EA268D">
              <w:rPr>
                <w:rFonts w:cs="Times New Roman"/>
                <w:lang w:eastAsia="en-US"/>
              </w:rPr>
              <w:t>10.0</w:t>
            </w:r>
            <w:ins w:id="8" w:author="Lichen Wu" w:date="2022-10-24T12:38:00Z">
              <w:r w:rsidR="008F2B8E">
                <w:rPr>
                  <w:rFonts w:cs="Times New Roman"/>
                  <w:lang w:eastAsia="en-US"/>
                </w:rPr>
                <w:t>1</w:t>
              </w:r>
            </w:ins>
            <w:del w:id="9" w:author="Lichen Wu" w:date="2022-10-24T12:38:00Z">
              <w:r w:rsidRPr="00EA268D" w:rsidDel="008F2B8E">
                <w:rPr>
                  <w:rFonts w:cs="Times New Roman"/>
                  <w:lang w:eastAsia="en-US"/>
                </w:rPr>
                <w:delText>2</w:delText>
              </w:r>
            </w:del>
          </w:p>
        </w:tc>
        <w:tc>
          <w:tcPr>
            <w:tcW w:w="2338" w:type="dxa"/>
          </w:tcPr>
          <w:p w14:paraId="69F143F0" w14:textId="51B41A96" w:rsidR="008E3BCF" w:rsidRPr="00EA268D" w:rsidRDefault="008E3BCF" w:rsidP="00EC5C7C">
            <w:pPr>
              <w:rPr>
                <w:rFonts w:cs="Times New Roman"/>
                <w:lang w:eastAsia="en-US"/>
              </w:rPr>
            </w:pPr>
            <w:r w:rsidRPr="00EA268D">
              <w:rPr>
                <w:rFonts w:cs="Times New Roman"/>
                <w:lang w:eastAsia="en-US"/>
              </w:rPr>
              <w:t>10.57</w:t>
            </w:r>
          </w:p>
        </w:tc>
      </w:tr>
      <w:tr w:rsidR="008E3BCF" w:rsidRPr="00EA268D" w14:paraId="3D3F8FF1" w14:textId="77777777" w:rsidTr="00EC5C7C">
        <w:tc>
          <w:tcPr>
            <w:tcW w:w="2337" w:type="dxa"/>
          </w:tcPr>
          <w:p w14:paraId="069FFB91" w14:textId="77777777" w:rsidR="008E3BCF" w:rsidRPr="00EA268D" w:rsidRDefault="008E3BCF" w:rsidP="00EC5C7C">
            <w:pPr>
              <w:rPr>
                <w:rFonts w:cs="Times New Roman"/>
                <w:lang w:eastAsia="en-US"/>
              </w:rPr>
            </w:pPr>
            <w:r w:rsidRPr="00EA268D">
              <w:rPr>
                <w:rFonts w:cs="Times New Roman"/>
                <w:lang w:eastAsia="en-US"/>
              </w:rPr>
              <w:t>13.9m Direct</w:t>
            </w:r>
          </w:p>
        </w:tc>
        <w:tc>
          <w:tcPr>
            <w:tcW w:w="2337" w:type="dxa"/>
          </w:tcPr>
          <w:p w14:paraId="4282ACE3" w14:textId="29BA8730" w:rsidR="008E3BCF" w:rsidRPr="00EA268D" w:rsidRDefault="008E3BCF" w:rsidP="00EC5C7C">
            <w:pPr>
              <w:rPr>
                <w:rFonts w:cs="Times New Roman"/>
                <w:lang w:eastAsia="en-US"/>
              </w:rPr>
            </w:pPr>
            <w:r w:rsidRPr="00EA268D">
              <w:rPr>
                <w:rFonts w:cs="Times New Roman"/>
                <w:lang w:eastAsia="en-US"/>
              </w:rPr>
              <w:t>10.56</w:t>
            </w:r>
          </w:p>
        </w:tc>
        <w:tc>
          <w:tcPr>
            <w:tcW w:w="2338" w:type="dxa"/>
          </w:tcPr>
          <w:p w14:paraId="2A2F57AF" w14:textId="54F148C9" w:rsidR="008E3BCF" w:rsidRPr="00EA268D" w:rsidRDefault="008E3BCF" w:rsidP="00EC5C7C">
            <w:pPr>
              <w:rPr>
                <w:rFonts w:cs="Times New Roman"/>
                <w:lang w:eastAsia="en-US"/>
              </w:rPr>
            </w:pPr>
            <w:r w:rsidRPr="00EA268D">
              <w:rPr>
                <w:rFonts w:cs="Times New Roman"/>
                <w:lang w:eastAsia="en-US"/>
              </w:rPr>
              <w:t>11.4</w:t>
            </w:r>
            <w:ins w:id="10" w:author="Lichen Wu" w:date="2022-10-24T12:39:00Z">
              <w:r w:rsidR="008F2B8E">
                <w:rPr>
                  <w:rFonts w:cs="Times New Roman"/>
                  <w:lang w:eastAsia="en-US"/>
                </w:rPr>
                <w:t>1</w:t>
              </w:r>
            </w:ins>
            <w:del w:id="11" w:author="Lichen Wu" w:date="2022-10-24T12:39:00Z">
              <w:r w:rsidRPr="00EA268D" w:rsidDel="008F2B8E">
                <w:rPr>
                  <w:rFonts w:cs="Times New Roman"/>
                  <w:lang w:eastAsia="en-US"/>
                </w:rPr>
                <w:delText>3</w:delText>
              </w:r>
            </w:del>
          </w:p>
        </w:tc>
        <w:tc>
          <w:tcPr>
            <w:tcW w:w="2338" w:type="dxa"/>
          </w:tcPr>
          <w:p w14:paraId="75439888" w14:textId="08877469" w:rsidR="008E3BCF" w:rsidRPr="00EA268D" w:rsidRDefault="008E3BCF" w:rsidP="00EC5C7C">
            <w:pPr>
              <w:rPr>
                <w:rFonts w:cs="Times New Roman"/>
                <w:lang w:eastAsia="en-US"/>
              </w:rPr>
            </w:pPr>
            <w:r w:rsidRPr="00EA268D">
              <w:rPr>
                <w:rFonts w:cs="Times New Roman"/>
                <w:lang w:eastAsia="en-US"/>
              </w:rPr>
              <w:t>9.4</w:t>
            </w:r>
            <w:ins w:id="12" w:author="Lichen Wu" w:date="2022-10-24T12:39:00Z">
              <w:r w:rsidR="008F2B8E">
                <w:rPr>
                  <w:rFonts w:cs="Times New Roman"/>
                  <w:lang w:eastAsia="en-US"/>
                </w:rPr>
                <w:t>1</w:t>
              </w:r>
            </w:ins>
            <w:del w:id="13" w:author="Lichen Wu" w:date="2022-10-24T12:39:00Z">
              <w:r w:rsidRPr="00EA268D" w:rsidDel="008F2B8E">
                <w:rPr>
                  <w:rFonts w:cs="Times New Roman"/>
                  <w:lang w:eastAsia="en-US"/>
                </w:rPr>
                <w:delText>2</w:delText>
              </w:r>
            </w:del>
          </w:p>
        </w:tc>
      </w:tr>
      <w:tr w:rsidR="008E3BCF" w:rsidRPr="00EA268D" w14:paraId="5BD0921A" w14:textId="77777777" w:rsidTr="00EC5C7C">
        <w:tc>
          <w:tcPr>
            <w:tcW w:w="2337" w:type="dxa"/>
          </w:tcPr>
          <w:p w14:paraId="4A81F82D" w14:textId="77777777" w:rsidR="008E3BCF" w:rsidRPr="00EA268D" w:rsidRDefault="008E3BCF" w:rsidP="00EC5C7C">
            <w:pPr>
              <w:rPr>
                <w:rFonts w:cs="Times New Roman"/>
                <w:lang w:eastAsia="en-US"/>
              </w:rPr>
            </w:pPr>
            <w:r w:rsidRPr="00EA268D">
              <w:rPr>
                <w:rFonts w:cs="Times New Roman"/>
                <w:lang w:eastAsia="en-US"/>
              </w:rPr>
              <w:t>13.9m Real P0</w:t>
            </w:r>
          </w:p>
        </w:tc>
        <w:tc>
          <w:tcPr>
            <w:tcW w:w="2337" w:type="dxa"/>
          </w:tcPr>
          <w:p w14:paraId="771AB833" w14:textId="77777777" w:rsidR="008E3BCF" w:rsidRPr="00EA268D" w:rsidRDefault="008E3BCF" w:rsidP="00EC5C7C">
            <w:pPr>
              <w:rPr>
                <w:rFonts w:cs="Times New Roman"/>
                <w:lang w:eastAsia="en-US"/>
              </w:rPr>
            </w:pPr>
          </w:p>
        </w:tc>
        <w:tc>
          <w:tcPr>
            <w:tcW w:w="2338" w:type="dxa"/>
          </w:tcPr>
          <w:p w14:paraId="57198545" w14:textId="5FBAB608" w:rsidR="008E3BCF" w:rsidRPr="00EA268D" w:rsidRDefault="008E3BCF" w:rsidP="00EC5C7C">
            <w:pPr>
              <w:rPr>
                <w:rFonts w:cs="Times New Roman"/>
                <w:lang w:eastAsia="en-US"/>
              </w:rPr>
            </w:pPr>
            <w:r w:rsidRPr="00EA268D">
              <w:rPr>
                <w:rFonts w:cs="Times New Roman"/>
                <w:lang w:eastAsia="en-US"/>
              </w:rPr>
              <w:t>12.2</w:t>
            </w:r>
            <w:ins w:id="14" w:author="Lichen Wu" w:date="2022-10-24T12:39:00Z">
              <w:r w:rsidR="008F2B8E">
                <w:rPr>
                  <w:rFonts w:cs="Times New Roman"/>
                  <w:lang w:eastAsia="en-US"/>
                </w:rPr>
                <w:t>1</w:t>
              </w:r>
            </w:ins>
            <w:del w:id="15" w:author="Lichen Wu" w:date="2022-10-24T12:39:00Z">
              <w:r w:rsidRPr="00EA268D" w:rsidDel="008F2B8E">
                <w:rPr>
                  <w:rFonts w:cs="Times New Roman"/>
                  <w:lang w:eastAsia="en-US"/>
                </w:rPr>
                <w:delText>2</w:delText>
              </w:r>
            </w:del>
          </w:p>
        </w:tc>
        <w:tc>
          <w:tcPr>
            <w:tcW w:w="2338" w:type="dxa"/>
          </w:tcPr>
          <w:p w14:paraId="091A94F1" w14:textId="2E93DF00" w:rsidR="008E3BCF" w:rsidRPr="00EA268D" w:rsidRDefault="008E3BCF" w:rsidP="00EC5C7C">
            <w:pPr>
              <w:rPr>
                <w:rFonts w:cs="Times New Roman"/>
                <w:lang w:eastAsia="en-US"/>
              </w:rPr>
            </w:pPr>
            <w:r w:rsidRPr="00EA268D">
              <w:rPr>
                <w:rFonts w:cs="Times New Roman"/>
                <w:lang w:eastAsia="en-US"/>
              </w:rPr>
              <w:t>10.5</w:t>
            </w:r>
            <w:ins w:id="16" w:author="Lichen Wu" w:date="2022-10-24T12:39:00Z">
              <w:r w:rsidR="008F2B8E">
                <w:rPr>
                  <w:rFonts w:cs="Times New Roman"/>
                  <w:lang w:eastAsia="en-US"/>
                </w:rPr>
                <w:t>3</w:t>
              </w:r>
            </w:ins>
            <w:del w:id="17" w:author="Lichen Wu" w:date="2022-10-24T12:39:00Z">
              <w:r w:rsidRPr="00EA268D" w:rsidDel="008F2B8E">
                <w:rPr>
                  <w:rFonts w:cs="Times New Roman"/>
                  <w:lang w:eastAsia="en-US"/>
                </w:rPr>
                <w:delText>4</w:delText>
              </w:r>
            </w:del>
          </w:p>
        </w:tc>
      </w:tr>
      <w:tr w:rsidR="008E3BCF" w:rsidRPr="00EA268D" w14:paraId="71A492C9" w14:textId="77777777" w:rsidTr="00EC5C7C">
        <w:tc>
          <w:tcPr>
            <w:tcW w:w="2337" w:type="dxa"/>
          </w:tcPr>
          <w:p w14:paraId="6B81E442" w14:textId="77777777" w:rsidR="008E3BCF" w:rsidRPr="00EA268D" w:rsidRDefault="008E3BCF" w:rsidP="00EC5C7C">
            <w:pPr>
              <w:rPr>
                <w:rFonts w:cs="Times New Roman"/>
                <w:lang w:eastAsia="en-US"/>
              </w:rPr>
            </w:pPr>
            <w:r w:rsidRPr="00EA268D">
              <w:rPr>
                <w:rFonts w:cs="Times New Roman"/>
                <w:lang w:eastAsia="en-US"/>
              </w:rPr>
              <w:t>13.9m Real EPW</w:t>
            </w:r>
          </w:p>
        </w:tc>
        <w:tc>
          <w:tcPr>
            <w:tcW w:w="2337" w:type="dxa"/>
          </w:tcPr>
          <w:p w14:paraId="711E98A2" w14:textId="77777777" w:rsidR="008E3BCF" w:rsidRPr="00EA268D" w:rsidRDefault="008E3BCF" w:rsidP="00EC5C7C">
            <w:pPr>
              <w:rPr>
                <w:rFonts w:cs="Times New Roman"/>
                <w:lang w:eastAsia="en-US"/>
              </w:rPr>
            </w:pPr>
          </w:p>
        </w:tc>
        <w:tc>
          <w:tcPr>
            <w:tcW w:w="2338" w:type="dxa"/>
          </w:tcPr>
          <w:p w14:paraId="3DD264FB" w14:textId="77777777" w:rsidR="008E3BCF" w:rsidRPr="00EA268D" w:rsidRDefault="008E3BCF" w:rsidP="00EC5C7C">
            <w:pPr>
              <w:rPr>
                <w:rFonts w:cs="Times New Roman"/>
                <w:lang w:eastAsia="en-US"/>
              </w:rPr>
            </w:pPr>
            <w:r w:rsidRPr="00EA268D">
              <w:rPr>
                <w:rFonts w:cs="Times New Roman"/>
                <w:lang w:eastAsia="en-US"/>
              </w:rPr>
              <w:t>11.06</w:t>
            </w:r>
          </w:p>
        </w:tc>
        <w:tc>
          <w:tcPr>
            <w:tcW w:w="2338" w:type="dxa"/>
          </w:tcPr>
          <w:p w14:paraId="4B78BAD6" w14:textId="45AD2C97" w:rsidR="008E3BCF" w:rsidRPr="00EA268D" w:rsidRDefault="008E3BCF" w:rsidP="00EC5C7C">
            <w:pPr>
              <w:rPr>
                <w:rFonts w:cs="Times New Roman"/>
                <w:lang w:eastAsia="en-US"/>
              </w:rPr>
            </w:pPr>
            <w:r w:rsidRPr="00EA268D">
              <w:rPr>
                <w:rFonts w:cs="Times New Roman"/>
                <w:lang w:eastAsia="en-US"/>
              </w:rPr>
              <w:t>9.</w:t>
            </w:r>
            <w:ins w:id="18" w:author="Lichen Wu" w:date="2022-10-24T12:39:00Z">
              <w:r w:rsidR="008F2B8E">
                <w:rPr>
                  <w:rFonts w:cs="Times New Roman"/>
                  <w:lang w:eastAsia="en-US"/>
                </w:rPr>
                <w:t>09</w:t>
              </w:r>
            </w:ins>
            <w:del w:id="19" w:author="Lichen Wu" w:date="2022-10-24T12:39:00Z">
              <w:r w:rsidRPr="00EA268D" w:rsidDel="008F2B8E">
                <w:rPr>
                  <w:rFonts w:cs="Times New Roman"/>
                  <w:lang w:eastAsia="en-US"/>
                </w:rPr>
                <w:delText>1</w:delText>
              </w:r>
            </w:del>
          </w:p>
        </w:tc>
      </w:tr>
    </w:tbl>
    <w:p w14:paraId="18E8C0FF" w14:textId="4E15E2F0" w:rsidR="008E3BCF" w:rsidRPr="00EA268D" w:rsidRDefault="008E3BCF" w:rsidP="004109DF">
      <w:pPr>
        <w:rPr>
          <w:rFonts w:cs="Times New Roman"/>
          <w:lang w:eastAsia="en-US"/>
        </w:rPr>
      </w:pPr>
    </w:p>
    <w:p w14:paraId="38AFF897" w14:textId="3EE0FC8D" w:rsidR="00917753" w:rsidRPr="00EA268D" w:rsidRDefault="00917753" w:rsidP="004109DF">
      <w:pPr>
        <w:rPr>
          <w:rFonts w:cs="Times New Roman"/>
          <w:lang w:eastAsia="en-US"/>
        </w:rPr>
      </w:pPr>
      <w:r w:rsidRPr="00EA268D">
        <w:rPr>
          <w:rFonts w:cs="Times New Roman"/>
          <w:lang w:eastAsia="en-US"/>
        </w:rPr>
        <w:t>Ue2</w:t>
      </w:r>
    </w:p>
    <w:tbl>
      <w:tblPr>
        <w:tblStyle w:val="TableGrid"/>
        <w:tblW w:w="0" w:type="auto"/>
        <w:tblLook w:val="04A0" w:firstRow="1" w:lastRow="0" w:firstColumn="1" w:lastColumn="0" w:noHBand="0" w:noVBand="1"/>
      </w:tblPr>
      <w:tblGrid>
        <w:gridCol w:w="2337"/>
        <w:gridCol w:w="2337"/>
        <w:gridCol w:w="2338"/>
        <w:gridCol w:w="2338"/>
      </w:tblGrid>
      <w:tr w:rsidR="00917753" w:rsidRPr="00EA268D" w14:paraId="3537610D" w14:textId="77777777" w:rsidTr="00EC5C7C">
        <w:tc>
          <w:tcPr>
            <w:tcW w:w="2337" w:type="dxa"/>
          </w:tcPr>
          <w:p w14:paraId="3072640F" w14:textId="77777777" w:rsidR="00917753" w:rsidRPr="00EA268D" w:rsidRDefault="00917753" w:rsidP="00EC5C7C">
            <w:pPr>
              <w:rPr>
                <w:rFonts w:cs="Times New Roman"/>
                <w:lang w:eastAsia="en-US"/>
              </w:rPr>
            </w:pPr>
            <w:r w:rsidRPr="00EA268D">
              <w:rPr>
                <w:rFonts w:cs="Times New Roman"/>
                <w:lang w:eastAsia="en-US"/>
              </w:rPr>
              <w:t>CVRMSE (%)</w:t>
            </w:r>
          </w:p>
        </w:tc>
        <w:tc>
          <w:tcPr>
            <w:tcW w:w="2337" w:type="dxa"/>
          </w:tcPr>
          <w:p w14:paraId="2F756293" w14:textId="77777777" w:rsidR="00917753" w:rsidRPr="00EA268D" w:rsidRDefault="00917753" w:rsidP="00EC5C7C">
            <w:pPr>
              <w:rPr>
                <w:rFonts w:cs="Times New Roman"/>
                <w:lang w:eastAsia="en-US"/>
              </w:rPr>
            </w:pPr>
            <w:r w:rsidRPr="00EA268D">
              <w:rPr>
                <w:rFonts w:cs="Times New Roman"/>
                <w:lang w:eastAsia="en-US"/>
              </w:rPr>
              <w:t>Rural</w:t>
            </w:r>
          </w:p>
        </w:tc>
        <w:tc>
          <w:tcPr>
            <w:tcW w:w="2338" w:type="dxa"/>
          </w:tcPr>
          <w:p w14:paraId="4553740C" w14:textId="77777777" w:rsidR="00917753" w:rsidRPr="00EA268D" w:rsidRDefault="00917753" w:rsidP="00EC5C7C">
            <w:pPr>
              <w:rPr>
                <w:rFonts w:cs="Times New Roman"/>
                <w:lang w:eastAsia="en-US"/>
              </w:rPr>
            </w:pPr>
            <w:proofErr w:type="spellStart"/>
            <w:r w:rsidRPr="00EA268D">
              <w:rPr>
                <w:rFonts w:cs="Times New Roman"/>
                <w:lang w:eastAsia="en-US"/>
              </w:rPr>
              <w:t>OnlyVCWG</w:t>
            </w:r>
            <w:proofErr w:type="spellEnd"/>
          </w:p>
        </w:tc>
        <w:tc>
          <w:tcPr>
            <w:tcW w:w="2338" w:type="dxa"/>
          </w:tcPr>
          <w:p w14:paraId="2D97D79D" w14:textId="77777777" w:rsidR="00917753" w:rsidRPr="00EA268D" w:rsidRDefault="00917753" w:rsidP="00EC5C7C">
            <w:pPr>
              <w:rPr>
                <w:rFonts w:cs="Times New Roman"/>
                <w:lang w:eastAsia="en-US"/>
              </w:rPr>
            </w:pPr>
            <w:r w:rsidRPr="00EA268D">
              <w:rPr>
                <w:rFonts w:cs="Times New Roman"/>
                <w:lang w:eastAsia="en-US"/>
              </w:rPr>
              <w:t>Bypass</w:t>
            </w:r>
          </w:p>
        </w:tc>
      </w:tr>
      <w:tr w:rsidR="00917753" w:rsidRPr="00EA268D" w14:paraId="33F092E0" w14:textId="77777777" w:rsidTr="00EC5C7C">
        <w:tc>
          <w:tcPr>
            <w:tcW w:w="2337" w:type="dxa"/>
          </w:tcPr>
          <w:p w14:paraId="28930059" w14:textId="1AD1216C" w:rsidR="00917753" w:rsidRPr="00EA268D" w:rsidRDefault="00917753" w:rsidP="00EC5C7C">
            <w:pPr>
              <w:rPr>
                <w:rFonts w:cs="Times New Roman"/>
                <w:lang w:eastAsia="en-US"/>
              </w:rPr>
            </w:pPr>
            <w:r w:rsidRPr="00EA268D">
              <w:rPr>
                <w:rFonts w:cs="Times New Roman"/>
                <w:lang w:eastAsia="en-US"/>
              </w:rPr>
              <w:t>3m Direct</w:t>
            </w:r>
          </w:p>
        </w:tc>
        <w:tc>
          <w:tcPr>
            <w:tcW w:w="2337" w:type="dxa"/>
          </w:tcPr>
          <w:p w14:paraId="2A811AE5" w14:textId="590C3AF7" w:rsidR="00917753" w:rsidRPr="00EA268D" w:rsidRDefault="00B940E5" w:rsidP="00EC5C7C">
            <w:pPr>
              <w:rPr>
                <w:rFonts w:cs="Times New Roman"/>
                <w:lang w:eastAsia="en-US"/>
              </w:rPr>
            </w:pPr>
            <w:ins w:id="20" w:author="Lichen Wu" w:date="2022-10-24T12:42:00Z">
              <w:r>
                <w:rPr>
                  <w:rFonts w:cs="Times New Roman"/>
                  <w:lang w:eastAsia="en-US"/>
                </w:rPr>
                <w:t>7.91</w:t>
              </w:r>
            </w:ins>
            <w:del w:id="21" w:author="Lichen Wu" w:date="2022-10-24T12:42:00Z">
              <w:r w:rsidR="00917753" w:rsidRPr="00EA268D" w:rsidDel="00B940E5">
                <w:rPr>
                  <w:rFonts w:cs="Times New Roman"/>
                  <w:lang w:eastAsia="en-US"/>
                </w:rPr>
                <w:delText>8.14</w:delText>
              </w:r>
            </w:del>
          </w:p>
        </w:tc>
        <w:tc>
          <w:tcPr>
            <w:tcW w:w="2338" w:type="dxa"/>
          </w:tcPr>
          <w:p w14:paraId="35F17E63" w14:textId="69A99946" w:rsidR="00917753" w:rsidRPr="00EA268D" w:rsidRDefault="00917753" w:rsidP="00EC5C7C">
            <w:pPr>
              <w:rPr>
                <w:rFonts w:cs="Times New Roman"/>
                <w:lang w:eastAsia="en-US"/>
              </w:rPr>
            </w:pPr>
            <w:r w:rsidRPr="00EA268D">
              <w:rPr>
                <w:rFonts w:cs="Times New Roman"/>
                <w:lang w:eastAsia="en-US"/>
              </w:rPr>
              <w:t>12.</w:t>
            </w:r>
            <w:ins w:id="22" w:author="Lichen Wu" w:date="2022-10-24T12:42:00Z">
              <w:r w:rsidR="00B940E5">
                <w:rPr>
                  <w:rFonts w:cs="Times New Roman"/>
                  <w:lang w:eastAsia="en-US"/>
                </w:rPr>
                <w:t>18</w:t>
              </w:r>
            </w:ins>
            <w:del w:id="23" w:author="Lichen Wu" w:date="2022-10-24T12:42:00Z">
              <w:r w:rsidRPr="00EA268D" w:rsidDel="00B940E5">
                <w:rPr>
                  <w:rFonts w:cs="Times New Roman"/>
                  <w:lang w:eastAsia="en-US"/>
                </w:rPr>
                <w:delText>2</w:delText>
              </w:r>
            </w:del>
          </w:p>
        </w:tc>
        <w:tc>
          <w:tcPr>
            <w:tcW w:w="2338" w:type="dxa"/>
          </w:tcPr>
          <w:p w14:paraId="0C8A627A" w14:textId="0A0A69F9" w:rsidR="00917753" w:rsidRPr="00EA268D" w:rsidRDefault="00917753" w:rsidP="00EC5C7C">
            <w:pPr>
              <w:rPr>
                <w:rFonts w:cs="Times New Roman"/>
                <w:lang w:eastAsia="en-US"/>
              </w:rPr>
            </w:pPr>
            <w:r w:rsidRPr="00EA268D">
              <w:rPr>
                <w:rFonts w:cs="Times New Roman"/>
                <w:lang w:eastAsia="en-US"/>
              </w:rPr>
              <w:t>14.2</w:t>
            </w:r>
            <w:ins w:id="24" w:author="Lichen Wu" w:date="2022-10-24T12:42:00Z">
              <w:r w:rsidR="00B940E5">
                <w:rPr>
                  <w:rFonts w:cs="Times New Roman"/>
                  <w:lang w:eastAsia="en-US"/>
                </w:rPr>
                <w:t>6</w:t>
              </w:r>
            </w:ins>
            <w:del w:id="25" w:author="Lichen Wu" w:date="2022-10-24T12:42:00Z">
              <w:r w:rsidRPr="00EA268D" w:rsidDel="00B940E5">
                <w:rPr>
                  <w:rFonts w:cs="Times New Roman"/>
                  <w:lang w:eastAsia="en-US"/>
                </w:rPr>
                <w:delText>6</w:delText>
              </w:r>
            </w:del>
          </w:p>
        </w:tc>
      </w:tr>
      <w:tr w:rsidR="00917753" w:rsidRPr="00EA268D" w14:paraId="362C4184" w14:textId="77777777" w:rsidTr="00EC5C7C">
        <w:tc>
          <w:tcPr>
            <w:tcW w:w="2337" w:type="dxa"/>
          </w:tcPr>
          <w:p w14:paraId="2F3F69D4" w14:textId="2FAF242A" w:rsidR="00917753" w:rsidRPr="00EA268D" w:rsidRDefault="00917753" w:rsidP="00EC5C7C">
            <w:pPr>
              <w:rPr>
                <w:rFonts w:cs="Times New Roman"/>
                <w:lang w:eastAsia="en-US"/>
              </w:rPr>
            </w:pPr>
            <w:r w:rsidRPr="00EA268D">
              <w:rPr>
                <w:rFonts w:cs="Times New Roman"/>
                <w:lang w:eastAsia="en-US"/>
              </w:rPr>
              <w:t>3m Real P0</w:t>
            </w:r>
          </w:p>
        </w:tc>
        <w:tc>
          <w:tcPr>
            <w:tcW w:w="2337" w:type="dxa"/>
          </w:tcPr>
          <w:p w14:paraId="2ECBA450" w14:textId="77777777" w:rsidR="00917753" w:rsidRPr="00EA268D" w:rsidRDefault="00917753" w:rsidP="00EC5C7C">
            <w:pPr>
              <w:rPr>
                <w:rFonts w:cs="Times New Roman"/>
                <w:lang w:eastAsia="en-US"/>
              </w:rPr>
            </w:pPr>
          </w:p>
        </w:tc>
        <w:tc>
          <w:tcPr>
            <w:tcW w:w="2338" w:type="dxa"/>
          </w:tcPr>
          <w:p w14:paraId="556B50AD" w14:textId="45CF2AF5" w:rsidR="00917753" w:rsidRPr="00EA268D" w:rsidRDefault="00917753" w:rsidP="00EC5C7C">
            <w:pPr>
              <w:rPr>
                <w:rFonts w:cs="Times New Roman"/>
                <w:lang w:eastAsia="en-US"/>
              </w:rPr>
            </w:pPr>
            <w:r w:rsidRPr="00EA268D">
              <w:rPr>
                <w:rFonts w:cs="Times New Roman"/>
                <w:lang w:eastAsia="en-US"/>
              </w:rPr>
              <w:t>9.1</w:t>
            </w:r>
            <w:ins w:id="26" w:author="Lichen Wu" w:date="2022-10-24T12:42:00Z">
              <w:r w:rsidR="00B940E5">
                <w:rPr>
                  <w:rFonts w:cs="Times New Roman"/>
                  <w:lang w:eastAsia="en-US"/>
                </w:rPr>
                <w:t>4</w:t>
              </w:r>
            </w:ins>
            <w:del w:id="27" w:author="Lichen Wu" w:date="2022-10-24T12:42:00Z">
              <w:r w:rsidRPr="00EA268D" w:rsidDel="00B940E5">
                <w:rPr>
                  <w:rFonts w:cs="Times New Roman"/>
                  <w:lang w:eastAsia="en-US"/>
                </w:rPr>
                <w:delText>6</w:delText>
              </w:r>
            </w:del>
          </w:p>
        </w:tc>
        <w:tc>
          <w:tcPr>
            <w:tcW w:w="2338" w:type="dxa"/>
          </w:tcPr>
          <w:p w14:paraId="1102DEDB" w14:textId="4FB15BC1" w:rsidR="00917753" w:rsidRPr="00EA268D" w:rsidRDefault="00917753" w:rsidP="00EC5C7C">
            <w:pPr>
              <w:rPr>
                <w:rFonts w:cs="Times New Roman"/>
                <w:lang w:eastAsia="en-US"/>
              </w:rPr>
            </w:pPr>
            <w:r w:rsidRPr="00EA268D">
              <w:rPr>
                <w:rFonts w:cs="Times New Roman"/>
                <w:lang w:eastAsia="en-US"/>
              </w:rPr>
              <w:t>10.66</w:t>
            </w:r>
          </w:p>
        </w:tc>
      </w:tr>
      <w:tr w:rsidR="00917753" w:rsidRPr="00EA268D" w14:paraId="54CED045" w14:textId="77777777" w:rsidTr="00EC5C7C">
        <w:tc>
          <w:tcPr>
            <w:tcW w:w="2337" w:type="dxa"/>
          </w:tcPr>
          <w:p w14:paraId="5ADA2324" w14:textId="51488E78" w:rsidR="00917753" w:rsidRPr="00EA268D" w:rsidRDefault="00917753" w:rsidP="00EC5C7C">
            <w:pPr>
              <w:rPr>
                <w:rFonts w:cs="Times New Roman"/>
                <w:lang w:eastAsia="en-US"/>
              </w:rPr>
            </w:pPr>
            <w:r w:rsidRPr="00EA268D">
              <w:rPr>
                <w:rFonts w:cs="Times New Roman"/>
                <w:lang w:eastAsia="en-US"/>
              </w:rPr>
              <w:t>3m Real EPW</w:t>
            </w:r>
          </w:p>
        </w:tc>
        <w:tc>
          <w:tcPr>
            <w:tcW w:w="2337" w:type="dxa"/>
          </w:tcPr>
          <w:p w14:paraId="7D831323" w14:textId="77777777" w:rsidR="00917753" w:rsidRPr="00EA268D" w:rsidRDefault="00917753" w:rsidP="00EC5C7C">
            <w:pPr>
              <w:rPr>
                <w:rFonts w:cs="Times New Roman"/>
                <w:lang w:eastAsia="en-US"/>
              </w:rPr>
            </w:pPr>
          </w:p>
        </w:tc>
        <w:tc>
          <w:tcPr>
            <w:tcW w:w="2338" w:type="dxa"/>
          </w:tcPr>
          <w:p w14:paraId="2882179C" w14:textId="6BC9AD0C" w:rsidR="00917753" w:rsidRPr="00EA268D" w:rsidRDefault="00917753" w:rsidP="00EC5C7C">
            <w:pPr>
              <w:rPr>
                <w:rFonts w:cs="Times New Roman"/>
                <w:lang w:eastAsia="en-US"/>
              </w:rPr>
            </w:pPr>
            <w:r w:rsidRPr="00EA268D">
              <w:rPr>
                <w:rFonts w:cs="Times New Roman"/>
                <w:lang w:eastAsia="en-US"/>
              </w:rPr>
              <w:t>11.5</w:t>
            </w:r>
            <w:ins w:id="28" w:author="Lichen Wu" w:date="2022-10-24T12:43:00Z">
              <w:r w:rsidR="00B940E5">
                <w:rPr>
                  <w:rFonts w:cs="Times New Roman"/>
                  <w:lang w:eastAsia="en-US"/>
                </w:rPr>
                <w:t>6</w:t>
              </w:r>
            </w:ins>
            <w:del w:id="29" w:author="Lichen Wu" w:date="2022-10-24T12:43:00Z">
              <w:r w:rsidRPr="00EA268D" w:rsidDel="00B940E5">
                <w:rPr>
                  <w:rFonts w:cs="Times New Roman"/>
                  <w:lang w:eastAsia="en-US"/>
                </w:rPr>
                <w:delText>7</w:delText>
              </w:r>
            </w:del>
          </w:p>
        </w:tc>
        <w:tc>
          <w:tcPr>
            <w:tcW w:w="2338" w:type="dxa"/>
          </w:tcPr>
          <w:p w14:paraId="21D072BF" w14:textId="6AB98E78" w:rsidR="00917753" w:rsidRPr="00EA268D" w:rsidRDefault="00917753" w:rsidP="00EC5C7C">
            <w:pPr>
              <w:rPr>
                <w:rFonts w:cs="Times New Roman"/>
                <w:lang w:eastAsia="en-US"/>
              </w:rPr>
            </w:pPr>
            <w:r w:rsidRPr="00EA268D">
              <w:rPr>
                <w:rFonts w:cs="Times New Roman"/>
                <w:lang w:eastAsia="en-US"/>
              </w:rPr>
              <w:t>13.</w:t>
            </w:r>
            <w:ins w:id="30" w:author="Lichen Wu" w:date="2022-10-24T12:43:00Z">
              <w:r w:rsidR="00B940E5">
                <w:rPr>
                  <w:rFonts w:cs="Times New Roman"/>
                  <w:lang w:eastAsia="en-US"/>
                </w:rPr>
                <w:t>7</w:t>
              </w:r>
            </w:ins>
            <w:del w:id="31" w:author="Lichen Wu" w:date="2022-10-24T12:43:00Z">
              <w:r w:rsidRPr="00EA268D" w:rsidDel="00B940E5">
                <w:rPr>
                  <w:rFonts w:cs="Times New Roman"/>
                  <w:lang w:eastAsia="en-US"/>
                </w:rPr>
                <w:delText>68</w:delText>
              </w:r>
            </w:del>
          </w:p>
        </w:tc>
      </w:tr>
      <w:tr w:rsidR="00917753" w:rsidRPr="00EA268D" w14:paraId="6E1ECA5E" w14:textId="77777777" w:rsidTr="00EC5C7C">
        <w:tc>
          <w:tcPr>
            <w:tcW w:w="2337" w:type="dxa"/>
          </w:tcPr>
          <w:p w14:paraId="1D18BA77" w14:textId="2CFDC543" w:rsidR="00917753" w:rsidRPr="00EA268D" w:rsidRDefault="00917753" w:rsidP="00EC5C7C">
            <w:pPr>
              <w:rPr>
                <w:rFonts w:cs="Times New Roman"/>
                <w:lang w:eastAsia="en-US"/>
              </w:rPr>
            </w:pPr>
            <w:r w:rsidRPr="00EA268D">
              <w:rPr>
                <w:rFonts w:cs="Times New Roman"/>
                <w:lang w:eastAsia="en-US"/>
              </w:rPr>
              <w:t>15.8m Direct</w:t>
            </w:r>
          </w:p>
        </w:tc>
        <w:tc>
          <w:tcPr>
            <w:tcW w:w="2337" w:type="dxa"/>
          </w:tcPr>
          <w:p w14:paraId="58B62113" w14:textId="75D423B2" w:rsidR="00917753" w:rsidRPr="00EA268D" w:rsidRDefault="00917753" w:rsidP="00EC5C7C">
            <w:pPr>
              <w:rPr>
                <w:rFonts w:cs="Times New Roman"/>
                <w:lang w:eastAsia="en-US"/>
              </w:rPr>
            </w:pPr>
            <w:del w:id="32" w:author="Lichen Wu" w:date="2022-10-24T12:43:00Z">
              <w:r w:rsidRPr="00EA268D" w:rsidDel="00B940E5">
                <w:rPr>
                  <w:rFonts w:cs="Times New Roman"/>
                  <w:lang w:eastAsia="en-US"/>
                </w:rPr>
                <w:delText>8.14</w:delText>
              </w:r>
            </w:del>
            <w:ins w:id="33" w:author="Lichen Wu" w:date="2022-10-24T12:43:00Z">
              <w:r w:rsidR="00B940E5">
                <w:rPr>
                  <w:rFonts w:cs="Times New Roman"/>
                  <w:lang w:eastAsia="en-US"/>
                </w:rPr>
                <w:t>7.91</w:t>
              </w:r>
            </w:ins>
          </w:p>
        </w:tc>
        <w:tc>
          <w:tcPr>
            <w:tcW w:w="2338" w:type="dxa"/>
          </w:tcPr>
          <w:p w14:paraId="5E1FB86E" w14:textId="409857CD" w:rsidR="00917753" w:rsidRPr="00EA268D" w:rsidRDefault="00917753" w:rsidP="00EC5C7C">
            <w:pPr>
              <w:rPr>
                <w:rFonts w:cs="Times New Roman"/>
                <w:lang w:eastAsia="en-US"/>
              </w:rPr>
            </w:pPr>
            <w:r w:rsidRPr="00EA268D">
              <w:rPr>
                <w:rFonts w:cs="Times New Roman"/>
                <w:lang w:eastAsia="en-US"/>
              </w:rPr>
              <w:t>11.0</w:t>
            </w:r>
            <w:ins w:id="34" w:author="Lichen Wu" w:date="2022-10-24T12:43:00Z">
              <w:r w:rsidR="00B940E5">
                <w:rPr>
                  <w:rFonts w:cs="Times New Roman"/>
                  <w:lang w:eastAsia="en-US"/>
                </w:rPr>
                <w:t>1</w:t>
              </w:r>
            </w:ins>
            <w:del w:id="35" w:author="Lichen Wu" w:date="2022-10-24T12:43:00Z">
              <w:r w:rsidRPr="00EA268D" w:rsidDel="00B940E5">
                <w:rPr>
                  <w:rFonts w:cs="Times New Roman"/>
                  <w:lang w:eastAsia="en-US"/>
                </w:rPr>
                <w:delText>5</w:delText>
              </w:r>
            </w:del>
          </w:p>
        </w:tc>
        <w:tc>
          <w:tcPr>
            <w:tcW w:w="2338" w:type="dxa"/>
          </w:tcPr>
          <w:p w14:paraId="01F34EB3" w14:textId="3D48A004" w:rsidR="00917753" w:rsidRPr="00EA268D" w:rsidRDefault="00917753" w:rsidP="00EC5C7C">
            <w:pPr>
              <w:rPr>
                <w:rFonts w:cs="Times New Roman"/>
                <w:lang w:eastAsia="en-US"/>
              </w:rPr>
            </w:pPr>
            <w:del w:id="36" w:author="Lichen Wu" w:date="2022-10-24T12:43:00Z">
              <w:r w:rsidRPr="00EA268D" w:rsidDel="00B940E5">
                <w:rPr>
                  <w:rFonts w:cs="Times New Roman"/>
                  <w:lang w:eastAsia="en-US"/>
                </w:rPr>
                <w:delText>10.48</w:delText>
              </w:r>
            </w:del>
            <w:ins w:id="37" w:author="Lichen Wu" w:date="2022-10-24T12:43:00Z">
              <w:r w:rsidR="00B940E5">
                <w:rPr>
                  <w:rFonts w:cs="Times New Roman"/>
                  <w:lang w:eastAsia="en-US"/>
                </w:rPr>
                <w:t>10.45</w:t>
              </w:r>
            </w:ins>
          </w:p>
        </w:tc>
      </w:tr>
      <w:tr w:rsidR="00917753" w:rsidRPr="00EA268D" w14:paraId="21B01387" w14:textId="77777777" w:rsidTr="00EC5C7C">
        <w:tc>
          <w:tcPr>
            <w:tcW w:w="2337" w:type="dxa"/>
          </w:tcPr>
          <w:p w14:paraId="2E4671D6" w14:textId="243ED46F" w:rsidR="00917753" w:rsidRPr="00EA268D" w:rsidRDefault="00917753" w:rsidP="00EC5C7C">
            <w:pPr>
              <w:rPr>
                <w:rFonts w:cs="Times New Roman"/>
                <w:lang w:eastAsia="en-US"/>
              </w:rPr>
            </w:pPr>
            <w:r w:rsidRPr="00EA268D">
              <w:rPr>
                <w:rFonts w:cs="Times New Roman"/>
                <w:lang w:eastAsia="en-US"/>
              </w:rPr>
              <w:t>15.8m Real P0</w:t>
            </w:r>
          </w:p>
        </w:tc>
        <w:tc>
          <w:tcPr>
            <w:tcW w:w="2337" w:type="dxa"/>
          </w:tcPr>
          <w:p w14:paraId="5F89E8B2" w14:textId="77777777" w:rsidR="00917753" w:rsidRPr="00EA268D" w:rsidRDefault="00917753" w:rsidP="00EC5C7C">
            <w:pPr>
              <w:rPr>
                <w:rFonts w:cs="Times New Roman"/>
                <w:lang w:eastAsia="en-US"/>
              </w:rPr>
            </w:pPr>
          </w:p>
        </w:tc>
        <w:tc>
          <w:tcPr>
            <w:tcW w:w="2338" w:type="dxa"/>
          </w:tcPr>
          <w:p w14:paraId="48B0D938" w14:textId="207ECB03" w:rsidR="00917753" w:rsidRPr="00EA268D" w:rsidRDefault="00917753" w:rsidP="00EC5C7C">
            <w:pPr>
              <w:rPr>
                <w:rFonts w:cs="Times New Roman"/>
                <w:lang w:eastAsia="en-US"/>
              </w:rPr>
            </w:pPr>
            <w:del w:id="38" w:author="Lichen Wu" w:date="2022-10-24T12:43:00Z">
              <w:r w:rsidRPr="00EA268D" w:rsidDel="00B940E5">
                <w:rPr>
                  <w:rFonts w:cs="Times New Roman"/>
                  <w:lang w:eastAsia="en-US"/>
                </w:rPr>
                <w:delText>11.62</w:delText>
              </w:r>
            </w:del>
            <w:ins w:id="39" w:author="Lichen Wu" w:date="2022-10-24T12:43:00Z">
              <w:r w:rsidR="00B940E5">
                <w:rPr>
                  <w:rFonts w:cs="Times New Roman"/>
                  <w:lang w:eastAsia="en-US"/>
                </w:rPr>
                <w:t>11.57</w:t>
              </w:r>
            </w:ins>
          </w:p>
        </w:tc>
        <w:tc>
          <w:tcPr>
            <w:tcW w:w="2338" w:type="dxa"/>
          </w:tcPr>
          <w:p w14:paraId="438A0A0B" w14:textId="4EFD1E86" w:rsidR="00917753" w:rsidRPr="00EA268D" w:rsidRDefault="00917753" w:rsidP="00EC5C7C">
            <w:pPr>
              <w:rPr>
                <w:rFonts w:cs="Times New Roman"/>
                <w:lang w:eastAsia="en-US"/>
              </w:rPr>
            </w:pPr>
            <w:del w:id="40" w:author="Lichen Wu" w:date="2022-10-24T12:43:00Z">
              <w:r w:rsidRPr="00EA268D" w:rsidDel="00B940E5">
                <w:rPr>
                  <w:rFonts w:cs="Times New Roman"/>
                  <w:lang w:eastAsia="en-US"/>
                </w:rPr>
                <w:delText>10.56</w:delText>
              </w:r>
            </w:del>
            <w:ins w:id="41" w:author="Lichen Wu" w:date="2022-10-24T12:43:00Z">
              <w:r w:rsidR="00B940E5">
                <w:rPr>
                  <w:rFonts w:cs="Times New Roman"/>
                  <w:lang w:eastAsia="en-US"/>
                </w:rPr>
                <w:t>10.52</w:t>
              </w:r>
            </w:ins>
          </w:p>
        </w:tc>
      </w:tr>
      <w:tr w:rsidR="00917753" w:rsidRPr="00EA268D" w14:paraId="13FC38A6" w14:textId="77777777" w:rsidTr="00EC5C7C">
        <w:tc>
          <w:tcPr>
            <w:tcW w:w="2337" w:type="dxa"/>
          </w:tcPr>
          <w:p w14:paraId="7AE9D91D" w14:textId="19AD7DBB" w:rsidR="00917753" w:rsidRPr="00EA268D" w:rsidRDefault="00917753" w:rsidP="00EC5C7C">
            <w:pPr>
              <w:rPr>
                <w:rFonts w:cs="Times New Roman"/>
                <w:lang w:eastAsia="en-US"/>
              </w:rPr>
            </w:pPr>
            <w:r w:rsidRPr="00EA268D">
              <w:rPr>
                <w:rFonts w:cs="Times New Roman"/>
                <w:lang w:eastAsia="en-US"/>
              </w:rPr>
              <w:t>1</w:t>
            </w:r>
            <w:r w:rsidR="00FB53F9">
              <w:rPr>
                <w:rFonts w:cs="Times New Roman"/>
                <w:lang w:eastAsia="en-US"/>
              </w:rPr>
              <w:t>5</w:t>
            </w:r>
            <w:r w:rsidRPr="00EA268D">
              <w:rPr>
                <w:rFonts w:cs="Times New Roman"/>
                <w:lang w:eastAsia="en-US"/>
              </w:rPr>
              <w:t>.</w:t>
            </w:r>
            <w:r w:rsidR="00FB53F9">
              <w:rPr>
                <w:rFonts w:cs="Times New Roman"/>
                <w:lang w:eastAsia="en-US"/>
              </w:rPr>
              <w:t>8</w:t>
            </w:r>
            <w:r w:rsidRPr="00EA268D">
              <w:rPr>
                <w:rFonts w:cs="Times New Roman"/>
                <w:lang w:eastAsia="en-US"/>
              </w:rPr>
              <w:t>m Real EPW</w:t>
            </w:r>
          </w:p>
        </w:tc>
        <w:tc>
          <w:tcPr>
            <w:tcW w:w="2337" w:type="dxa"/>
          </w:tcPr>
          <w:p w14:paraId="783B1AC7" w14:textId="77777777" w:rsidR="00917753" w:rsidRPr="00EA268D" w:rsidRDefault="00917753" w:rsidP="00EC5C7C">
            <w:pPr>
              <w:rPr>
                <w:rFonts w:cs="Times New Roman"/>
                <w:lang w:eastAsia="en-US"/>
              </w:rPr>
            </w:pPr>
          </w:p>
        </w:tc>
        <w:tc>
          <w:tcPr>
            <w:tcW w:w="2338" w:type="dxa"/>
          </w:tcPr>
          <w:p w14:paraId="0E7F3E34" w14:textId="394B7863" w:rsidR="00917753" w:rsidRPr="00EA268D" w:rsidRDefault="00917753" w:rsidP="00EC5C7C">
            <w:pPr>
              <w:rPr>
                <w:rFonts w:cs="Times New Roman"/>
                <w:lang w:eastAsia="en-US"/>
              </w:rPr>
            </w:pPr>
            <w:r w:rsidRPr="00EA268D">
              <w:rPr>
                <w:rFonts w:cs="Times New Roman"/>
                <w:lang w:eastAsia="en-US"/>
              </w:rPr>
              <w:t>10.4</w:t>
            </w:r>
            <w:ins w:id="42" w:author="Lichen Wu" w:date="2022-10-24T12:43:00Z">
              <w:r w:rsidR="00B940E5">
                <w:rPr>
                  <w:rFonts w:cs="Times New Roman"/>
                  <w:lang w:eastAsia="en-US"/>
                </w:rPr>
                <w:t>5</w:t>
              </w:r>
            </w:ins>
            <w:del w:id="43" w:author="Lichen Wu" w:date="2022-10-24T12:43:00Z">
              <w:r w:rsidRPr="00EA268D" w:rsidDel="00B940E5">
                <w:rPr>
                  <w:rFonts w:cs="Times New Roman"/>
                  <w:lang w:eastAsia="en-US"/>
                </w:rPr>
                <w:delText>9</w:delText>
              </w:r>
            </w:del>
          </w:p>
        </w:tc>
        <w:tc>
          <w:tcPr>
            <w:tcW w:w="2338" w:type="dxa"/>
          </w:tcPr>
          <w:p w14:paraId="428218BF" w14:textId="48E22B94" w:rsidR="00917753" w:rsidRPr="00EA268D" w:rsidRDefault="00917753" w:rsidP="00EC5C7C">
            <w:pPr>
              <w:rPr>
                <w:rFonts w:cs="Times New Roman"/>
                <w:lang w:eastAsia="en-US"/>
              </w:rPr>
            </w:pPr>
            <w:del w:id="44" w:author="Lichen Wu" w:date="2022-10-24T12:43:00Z">
              <w:r w:rsidRPr="00EA268D" w:rsidDel="00B940E5">
                <w:rPr>
                  <w:rFonts w:cs="Times New Roman"/>
                  <w:lang w:eastAsia="en-US"/>
                </w:rPr>
                <w:delText>9.85</w:delText>
              </w:r>
            </w:del>
            <w:ins w:id="45" w:author="Lichen Wu" w:date="2022-10-24T12:43:00Z">
              <w:r w:rsidR="00B940E5">
                <w:rPr>
                  <w:rFonts w:cs="Times New Roman"/>
                  <w:lang w:eastAsia="en-US"/>
                </w:rPr>
                <w:t>9.83</w:t>
              </w:r>
            </w:ins>
          </w:p>
        </w:tc>
      </w:tr>
    </w:tbl>
    <w:p w14:paraId="1A259FDB" w14:textId="77777777" w:rsidR="00917753" w:rsidRPr="00EA268D" w:rsidRDefault="00917753" w:rsidP="004109DF">
      <w:pPr>
        <w:rPr>
          <w:rFonts w:cs="Times New Roman"/>
          <w:lang w:eastAsia="en-US"/>
        </w:rPr>
      </w:pPr>
    </w:p>
    <w:p w14:paraId="5C164756" w14:textId="65900EC2" w:rsidR="000F651B" w:rsidRPr="00EA268D" w:rsidRDefault="000F651B" w:rsidP="002727AB">
      <w:pPr>
        <w:pStyle w:val="Heading1"/>
      </w:pPr>
      <w:r w:rsidRPr="00EA268D">
        <w:lastRenderedPageBreak/>
        <w:t>CAPITOUL</w:t>
      </w:r>
    </w:p>
    <w:p w14:paraId="62930EC0" w14:textId="3EA9D9A1" w:rsidR="00240DD9" w:rsidRPr="00EA268D" w:rsidRDefault="00240DD9" w:rsidP="00240DD9">
      <w:pPr>
        <w:rPr>
          <w:rFonts w:cs="Times New Roman"/>
        </w:rPr>
      </w:pPr>
    </w:p>
    <w:p w14:paraId="66C4244C" w14:textId="77777777" w:rsidR="003521EC" w:rsidRDefault="00240DD9" w:rsidP="003521EC">
      <w:pPr>
        <w:keepNext/>
      </w:pPr>
      <w:r w:rsidRPr="00EA268D">
        <w:rPr>
          <w:rFonts w:cs="Times New Roman"/>
          <w:noProof/>
        </w:rPr>
        <w:drawing>
          <wp:inline distT="0" distB="0" distL="0" distR="0" wp14:anchorId="0CD416E2" wp14:editId="6859D46B">
            <wp:extent cx="5943600" cy="3261360"/>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0"/>
                    <a:stretch>
                      <a:fillRect/>
                    </a:stretch>
                  </pic:blipFill>
                  <pic:spPr>
                    <a:xfrm>
                      <a:off x="0" y="0"/>
                      <a:ext cx="5943600" cy="3261360"/>
                    </a:xfrm>
                    <a:prstGeom prst="rect">
                      <a:avLst/>
                    </a:prstGeom>
                  </pic:spPr>
                </pic:pic>
              </a:graphicData>
            </a:graphic>
          </wp:inline>
        </w:drawing>
      </w:r>
    </w:p>
    <w:p w14:paraId="150ED553" w14:textId="5141DFFD" w:rsidR="00240DD9" w:rsidRDefault="003521EC" w:rsidP="00D35739">
      <w:pPr>
        <w:pStyle w:val="Caption"/>
      </w:pPr>
      <w:r>
        <w:t xml:space="preserve">Figure </w:t>
      </w:r>
      <w:fldSimple w:instr=" SEQ Figure \* ARABIC ">
        <w:r w:rsidR="00D35739">
          <w:rPr>
            <w:noProof/>
          </w:rPr>
          <w:t>2</w:t>
        </w:r>
      </w:fldSimple>
      <w:r>
        <w:t xml:space="preserve"> </w:t>
      </w:r>
      <w:r w:rsidRPr="0007049A">
        <w:t xml:space="preserve">Map of weather station network during </w:t>
      </w:r>
      <w:r>
        <w:t>CAPITOUL</w:t>
      </w:r>
      <w:r w:rsidRPr="0007049A">
        <w:t xml:space="preserve"> campaign in </w:t>
      </w:r>
      <w:r>
        <w:t>Toulouse</w:t>
      </w:r>
      <w:r w:rsidRPr="0007049A">
        <w:t xml:space="preserve">, </w:t>
      </w:r>
      <w:r>
        <w:t>France</w:t>
      </w:r>
      <w:r w:rsidRPr="0007049A">
        <w:t xml:space="preserve">, from </w:t>
      </w:r>
      <w:r>
        <w:t>Jan</w:t>
      </w:r>
      <w:r w:rsidRPr="0007049A">
        <w:t xml:space="preserve"> 200</w:t>
      </w:r>
      <w:r>
        <w:t>4</w:t>
      </w:r>
      <w:r w:rsidRPr="0007049A">
        <w:t xml:space="preserve"> to </w:t>
      </w:r>
      <w:r>
        <w:t>Feb</w:t>
      </w:r>
      <w:r w:rsidRPr="0007049A">
        <w:t xml:space="preserve"> 200</w:t>
      </w:r>
      <w:r>
        <w:t>5.</w:t>
      </w:r>
    </w:p>
    <w:p w14:paraId="36490E30" w14:textId="11816AEC" w:rsidR="00FB53F9" w:rsidRDefault="00FB53F9" w:rsidP="00D35739">
      <w:pPr>
        <w:pStyle w:val="Heading2"/>
      </w:pPr>
      <w:r>
        <w:t>Campaign introduction</w:t>
      </w:r>
    </w:p>
    <w:p w14:paraId="6DEEAD8E" w14:textId="253068AD" w:rsidR="00FB53F9" w:rsidRPr="00EA268D" w:rsidRDefault="00FB53F9" w:rsidP="00FB53F9">
      <w:pPr>
        <w:rPr>
          <w:rFonts w:cs="Times New Roman"/>
        </w:rPr>
      </w:pPr>
      <w:r w:rsidRPr="00EA268D">
        <w:rPr>
          <w:rFonts w:cs="Times New Roman"/>
        </w:rPr>
        <w:t xml:space="preserve">The </w:t>
      </w:r>
      <w:r w:rsidR="00437AE3">
        <w:rPr>
          <w:rFonts w:cs="Times New Roman"/>
        </w:rPr>
        <w:t>CAPITOUL</w:t>
      </w:r>
      <w:r w:rsidRPr="00EA268D">
        <w:rPr>
          <w:rFonts w:cs="Times New Roman"/>
        </w:rPr>
        <w:t xml:space="preserve"> </w:t>
      </w:r>
      <w:commentRangeStart w:id="46"/>
      <w:r w:rsidRPr="00EA268D">
        <w:rPr>
          <w:rFonts w:cs="Times New Roman"/>
        </w:rPr>
        <w:t>campaign</w:t>
      </w:r>
      <w:commentRangeEnd w:id="46"/>
      <w:r w:rsidR="00E25682">
        <w:rPr>
          <w:rStyle w:val="CommentReference"/>
        </w:rPr>
        <w:commentReference w:id="46"/>
      </w:r>
      <w:r w:rsidRPr="00EA268D">
        <w:rPr>
          <w:rFonts w:cs="Times New Roman"/>
        </w:rPr>
        <w:t xml:space="preserve"> has been conducted in </w:t>
      </w:r>
      <w:r w:rsidR="00437AE3">
        <w:rPr>
          <w:rFonts w:cs="Times New Roman"/>
        </w:rPr>
        <w:t>Toulouse</w:t>
      </w:r>
      <w:r w:rsidRPr="00EA268D">
        <w:rPr>
          <w:rFonts w:cs="Times New Roman"/>
        </w:rPr>
        <w:t xml:space="preserve">, </w:t>
      </w:r>
      <w:r w:rsidR="00437AE3">
        <w:rPr>
          <w:rFonts w:cs="Times New Roman"/>
        </w:rPr>
        <w:t>France</w:t>
      </w:r>
      <w:r w:rsidRPr="00EA268D">
        <w:rPr>
          <w:rFonts w:cs="Times New Roman"/>
        </w:rPr>
        <w:t xml:space="preserve"> from </w:t>
      </w:r>
      <w:r w:rsidR="00437AE3">
        <w:rPr>
          <w:rFonts w:cs="Times New Roman"/>
        </w:rPr>
        <w:t>Jan</w:t>
      </w:r>
      <w:r w:rsidRPr="00EA268D">
        <w:rPr>
          <w:rFonts w:cs="Times New Roman"/>
        </w:rPr>
        <w:t xml:space="preserve"> 200</w:t>
      </w:r>
      <w:r w:rsidR="00437AE3">
        <w:rPr>
          <w:rFonts w:cs="Times New Roman"/>
        </w:rPr>
        <w:t>4 to Feb 2005</w:t>
      </w:r>
      <w:r w:rsidR="000C54B0">
        <w:rPr>
          <w:rFonts w:cs="Times New Roman"/>
        </w:rPr>
        <w:fldChar w:fldCharType="begin"/>
      </w:r>
      <w:r w:rsidR="000C54B0">
        <w:rPr>
          <w:rFonts w:cs="Times New Roman"/>
        </w:rPr>
        <w:instrText xml:space="preserve"> ADDIN ZOTERO_ITEM CSL_CITATION {"citationID":"E7m9vwfT","properties":{"formattedCitation":"[5]","plainCitation":"[5]","noteIndex":0},"citationItems":[{"id":2659,"uris":["http://zotero.org/users/3944343/items/5UDFS4F8"],"itemData":{"id":2659,"type":"article-journal","abstract":"The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0C54B0">
        <w:rPr>
          <w:rFonts w:cs="Times New Roman"/>
        </w:rPr>
        <w:fldChar w:fldCharType="separate"/>
      </w:r>
      <w:r w:rsidR="000C54B0" w:rsidRPr="000C54B0">
        <w:rPr>
          <w:rFonts w:cs="Times New Roman"/>
        </w:rPr>
        <w:t>[5]</w:t>
      </w:r>
      <w:r w:rsidR="000C54B0">
        <w:rPr>
          <w:rFonts w:cs="Times New Roman"/>
        </w:rPr>
        <w:fldChar w:fldCharType="end"/>
      </w:r>
      <w:r w:rsidRPr="00EA268D">
        <w:rPr>
          <w:rFonts w:cs="Times New Roman"/>
        </w:rPr>
        <w:t xml:space="preserve">. As summarized in </w:t>
      </w:r>
      <w:r w:rsidR="000C54B0">
        <w:rPr>
          <w:rFonts w:cs="Times New Roman"/>
        </w:rPr>
        <w:fldChar w:fldCharType="begin"/>
      </w:r>
      <w:r w:rsidR="000C54B0">
        <w:rPr>
          <w:rFonts w:cs="Times New Roman"/>
        </w:rPr>
        <w:instrText xml:space="preserve"> ADDIN ZOTERO_ITEM CSL_CITATION {"citationID":"qWnQoNHc","properties":{"formattedCitation":"[3]","plainCitation":"[3]","noteIndex":0},"citationItems":[{"id":602,"uris":["http://zotero.org/users/3944343/items/HZZS7WRA"],"itemData":{"id":602,"type":"article-journal","abstract":"The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0C54B0">
        <w:rPr>
          <w:rFonts w:cs="Times New Roman"/>
        </w:rPr>
        <w:fldChar w:fldCharType="separate"/>
      </w:r>
      <w:r w:rsidR="000C54B0" w:rsidRPr="000C54B0">
        <w:rPr>
          <w:rFonts w:cs="Times New Roman"/>
        </w:rPr>
        <w:t>[3]</w:t>
      </w:r>
      <w:r w:rsidR="000C54B0">
        <w:rPr>
          <w:rFonts w:cs="Times New Roman"/>
        </w:rPr>
        <w:fldChar w:fldCharType="end"/>
      </w:r>
      <w:r w:rsidRPr="00EA268D">
        <w:rPr>
          <w:rFonts w:cs="Times New Roman"/>
        </w:rPr>
        <w:t xml:space="preserve">, the blocks building types </w:t>
      </w:r>
      <w:r w:rsidR="00437AE3">
        <w:rPr>
          <w:rFonts w:cs="Times New Roman"/>
        </w:rPr>
        <w:t xml:space="preserve">at the central location of the city, next to </w:t>
      </w:r>
      <w:proofErr w:type="spellStart"/>
      <w:r w:rsidR="00437AE3">
        <w:rPr>
          <w:rFonts w:cs="Times New Roman"/>
        </w:rPr>
        <w:t>Monoprix</w:t>
      </w:r>
      <w:proofErr w:type="spellEnd"/>
      <w:r w:rsidR="00437AE3">
        <w:rPr>
          <w:rFonts w:cs="Times New Roman"/>
        </w:rPr>
        <w:t xml:space="preserve"> building (MNP) is selected as the representative of urban conditions. In this study, Post 80s Medium Office </w:t>
      </w:r>
      <w:commentRangeStart w:id="47"/>
      <w:commentRangeStart w:id="48"/>
      <w:r w:rsidR="00437AE3">
        <w:rPr>
          <w:rFonts w:cs="Times New Roman"/>
        </w:rPr>
        <w:t xml:space="preserve">4B </w:t>
      </w:r>
      <w:commentRangeEnd w:id="47"/>
      <w:r w:rsidR="00E25682">
        <w:rPr>
          <w:rStyle w:val="CommentReference"/>
        </w:rPr>
        <w:commentReference w:id="47"/>
      </w:r>
      <w:commentRangeEnd w:id="48"/>
      <w:r w:rsidR="00101F4B">
        <w:rPr>
          <w:rStyle w:val="CommentReference"/>
        </w:rPr>
        <w:commentReference w:id="48"/>
      </w:r>
      <w:r w:rsidR="00437AE3">
        <w:rPr>
          <w:rFonts w:cs="Times New Roman"/>
        </w:rPr>
        <w:t>from DOE website</w:t>
      </w:r>
      <w:r w:rsidR="003B5B9E">
        <w:rPr>
          <w:rFonts w:cs="Times New Roman"/>
        </w:rPr>
        <w:t xml:space="preserve"> </w:t>
      </w:r>
      <w:r w:rsidR="006D718E">
        <w:rPr>
          <w:rFonts w:cs="Times New Roman"/>
        </w:rPr>
        <w:fldChar w:fldCharType="begin"/>
      </w:r>
      <w:r w:rsidR="006D718E">
        <w:rPr>
          <w:rFonts w:cs="Times New Roman"/>
        </w:rPr>
        <w:instrText xml:space="preserve"> ADDIN ZOTERO_ITEM CSL_CITATION {"citationID":"6aUbXnLD","properties":{"formattedCitation":"[6]","plainCitation":"[6]","noteIndex":0},"citationItems":[{"id":1153,"uris":["http://zotero.org/users/3944343/items/4FX7T9CI"],"itemData":{"id":1153,"type":"webpage","abstract":"DOE, in conjunction with three of its national laboratories, developed commercial reference buildings, formerly kno...","container-title":"Energy.gov","language":"en","title":"Commercial Reference Buildings","URL":"https://www.energy.gov/eere/buildings/commercial-reference-buildings","accessed":{"date-parts":[["2022",5,30]]}}}],"schema":"https://github.com/citation-style-language/schema/raw/master/csl-citation.json"} </w:instrText>
      </w:r>
      <w:r w:rsidR="006D718E">
        <w:rPr>
          <w:rFonts w:cs="Times New Roman"/>
        </w:rPr>
        <w:fldChar w:fldCharType="separate"/>
      </w:r>
      <w:r w:rsidR="006D718E" w:rsidRPr="006D718E">
        <w:rPr>
          <w:rFonts w:cs="Times New Roman"/>
        </w:rPr>
        <w:t>[6]</w:t>
      </w:r>
      <w:r w:rsidR="006D718E">
        <w:rPr>
          <w:rFonts w:cs="Times New Roman"/>
        </w:rPr>
        <w:fldChar w:fldCharType="end"/>
      </w:r>
      <w:r w:rsidR="006D718E">
        <w:rPr>
          <w:rFonts w:cs="Times New Roman"/>
        </w:rPr>
        <w:t xml:space="preserve"> </w:t>
      </w:r>
      <w:r w:rsidR="00437AE3">
        <w:rPr>
          <w:rFonts w:cs="Times New Roman"/>
        </w:rPr>
        <w:t xml:space="preserve">has been used as the prototype building energy model, while </w:t>
      </w:r>
      <w:r w:rsidR="006D718E">
        <w:rPr>
          <w:rFonts w:cs="Times New Roman"/>
        </w:rPr>
        <w:fldChar w:fldCharType="begin"/>
      </w:r>
      <w:r w:rsidR="006D718E">
        <w:rPr>
          <w:rFonts w:cs="Times New Roman"/>
        </w:rPr>
        <w:instrText xml:space="preserve"> ADDIN ZOTERO_ITEM CSL_CITATION {"citationID":"pYfGk1Tb","properties":{"formattedCitation":"[3]","plainCitation":"[3]","noteIndex":0},"citationItems":[{"id":602,"uris":["http://zotero.org/users/3944343/items/HZZS7WRA"],"itemData":{"id":602,"type":"article-journal","abstract":"The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6D718E">
        <w:rPr>
          <w:rFonts w:cs="Times New Roman"/>
        </w:rPr>
        <w:fldChar w:fldCharType="separate"/>
      </w:r>
      <w:r w:rsidR="006D718E" w:rsidRPr="006D718E">
        <w:rPr>
          <w:rFonts w:cs="Times New Roman"/>
        </w:rPr>
        <w:t>[3]</w:t>
      </w:r>
      <w:r w:rsidR="006D718E">
        <w:rPr>
          <w:rFonts w:cs="Times New Roman"/>
        </w:rPr>
        <w:fldChar w:fldCharType="end"/>
      </w:r>
      <w:r w:rsidR="006D718E">
        <w:rPr>
          <w:rFonts w:cs="Times New Roman"/>
        </w:rPr>
        <w:t xml:space="preserve"> </w:t>
      </w:r>
      <w:r w:rsidR="00437AE3">
        <w:rPr>
          <w:rFonts w:cs="Times New Roman"/>
        </w:rPr>
        <w:t>defined the MNP internal heat gains type as residential.</w:t>
      </w:r>
    </w:p>
    <w:p w14:paraId="78851FBC" w14:textId="48D1B71C" w:rsidR="00FB53F9" w:rsidRDefault="00437AE3" w:rsidP="00FB53F9">
      <w:pPr>
        <w:rPr>
          <w:rFonts w:cs="Times New Roman"/>
        </w:rPr>
      </w:pPr>
      <w:commentRangeStart w:id="49"/>
      <w:commentRangeStart w:id="50"/>
      <w:r>
        <w:rPr>
          <w:rFonts w:cs="Times New Roman"/>
        </w:rPr>
        <w:t>As for the</w:t>
      </w:r>
      <w:r w:rsidR="00FB53F9" w:rsidRPr="00EA268D">
        <w:rPr>
          <w:rFonts w:cs="Times New Roman"/>
        </w:rPr>
        <w:t xml:space="preserve"> forcing weather observations dataset</w:t>
      </w:r>
      <w:commentRangeEnd w:id="49"/>
      <w:r w:rsidR="00E25682">
        <w:rPr>
          <w:rStyle w:val="CommentReference"/>
        </w:rPr>
        <w:commentReference w:id="49"/>
      </w:r>
      <w:commentRangeEnd w:id="50"/>
      <w:r w:rsidR="00101F4B">
        <w:rPr>
          <w:rStyle w:val="CommentReference"/>
        </w:rPr>
        <w:commentReference w:id="50"/>
      </w:r>
      <w:r>
        <w:rPr>
          <w:rFonts w:cs="Times New Roman"/>
        </w:rPr>
        <w:t xml:space="preserve">, it is formatted as hourly </w:t>
      </w:r>
      <w:r w:rsidR="004D5470">
        <w:rPr>
          <w:rFonts w:cs="Times New Roman"/>
        </w:rPr>
        <w:t xml:space="preserve">EPW </w:t>
      </w:r>
      <w:r>
        <w:rPr>
          <w:rFonts w:cs="Times New Roman"/>
        </w:rPr>
        <w:t xml:space="preserve">file from minutely measurements of the reference weather station located at </w:t>
      </w:r>
      <w:proofErr w:type="spellStart"/>
      <w:r>
        <w:rPr>
          <w:rFonts w:cs="Times New Roman"/>
        </w:rPr>
        <w:t>Mondouzil</w:t>
      </w:r>
      <w:proofErr w:type="spellEnd"/>
      <w:r>
        <w:rPr>
          <w:rFonts w:cs="Times New Roman"/>
        </w:rPr>
        <w:t xml:space="preserve"> (MON). It should be noted that there were some missing data during the 14 months experiments. And the missing data has been filled will interpolated data </w:t>
      </w:r>
      <w:commentRangeStart w:id="51"/>
      <w:commentRangeStart w:id="52"/>
      <w:r>
        <w:rPr>
          <w:rFonts w:cs="Times New Roman"/>
        </w:rPr>
        <w:t>from their neighboring measurements</w:t>
      </w:r>
      <w:commentRangeEnd w:id="51"/>
      <w:r w:rsidR="00E25682">
        <w:rPr>
          <w:rStyle w:val="CommentReference"/>
        </w:rPr>
        <w:commentReference w:id="51"/>
      </w:r>
      <w:commentRangeEnd w:id="52"/>
      <w:r w:rsidR="008D31A8">
        <w:rPr>
          <w:rStyle w:val="CommentReference"/>
        </w:rPr>
        <w:commentReference w:id="52"/>
      </w:r>
      <w:r>
        <w:rPr>
          <w:rFonts w:cs="Times New Roman"/>
        </w:rPr>
        <w:t xml:space="preserve"> before they were formatted as hourly </w:t>
      </w:r>
      <w:r w:rsidR="004D5470">
        <w:rPr>
          <w:rFonts w:cs="Times New Roman"/>
        </w:rPr>
        <w:t xml:space="preserve">EPW </w:t>
      </w:r>
      <w:r>
        <w:rPr>
          <w:rFonts w:cs="Times New Roman"/>
        </w:rPr>
        <w:t xml:space="preserve">file. </w:t>
      </w:r>
      <w:commentRangeStart w:id="53"/>
      <w:r>
        <w:rPr>
          <w:rFonts w:cs="Times New Roman"/>
        </w:rPr>
        <w:t xml:space="preserve">Specifically, the dry bulb air temperature, atmospheric pressure, relative </w:t>
      </w:r>
      <w:r w:rsidR="003B5B9E">
        <w:rPr>
          <w:rFonts w:cs="Times New Roman"/>
        </w:rPr>
        <w:t>humidity,</w:t>
      </w:r>
      <w:r>
        <w:rPr>
          <w:rFonts w:cs="Times New Roman"/>
        </w:rPr>
        <w:t xml:space="preserve"> and dew point have been calculated from rural field measurements to </w:t>
      </w:r>
      <w:r w:rsidR="003B5B9E">
        <w:rPr>
          <w:rFonts w:cs="Times New Roman"/>
        </w:rPr>
        <w:t xml:space="preserve">create the hourly </w:t>
      </w:r>
      <w:r w:rsidR="004D5470">
        <w:rPr>
          <w:rFonts w:cs="Times New Roman"/>
        </w:rPr>
        <w:t>EPW</w:t>
      </w:r>
      <w:r w:rsidR="003B5B9E">
        <w:rPr>
          <w:rFonts w:cs="Times New Roman"/>
        </w:rPr>
        <w:t xml:space="preserve"> file</w:t>
      </w:r>
      <w:commentRangeEnd w:id="53"/>
      <w:r w:rsidR="00E25682">
        <w:rPr>
          <w:rStyle w:val="CommentReference"/>
        </w:rPr>
        <w:commentReference w:id="53"/>
      </w:r>
      <w:r w:rsidR="003B5B9E">
        <w:rPr>
          <w:rFonts w:cs="Times New Roman"/>
        </w:rPr>
        <w:t xml:space="preserve">. </w:t>
      </w:r>
      <w:r w:rsidR="00FB53F9" w:rsidRPr="00EA268D">
        <w:rPr>
          <w:rFonts w:cs="Times New Roman"/>
        </w:rPr>
        <w:t xml:space="preserve">The validating weather observations are compared to the model predictions of air temperature within building heights on a </w:t>
      </w:r>
      <w:r w:rsidR="003B5B9E">
        <w:rPr>
          <w:rFonts w:cs="Times New Roman"/>
        </w:rPr>
        <w:t>5mins</w:t>
      </w:r>
      <w:r w:rsidR="00FB53F9" w:rsidRPr="00EA268D">
        <w:rPr>
          <w:rFonts w:cs="Times New Roman"/>
        </w:rPr>
        <w:t xml:space="preserve"> basis.</w:t>
      </w:r>
      <w:r w:rsidR="004D5470">
        <w:rPr>
          <w:rFonts w:cs="Times New Roman"/>
        </w:rPr>
        <w:t xml:space="preserve"> As illustrated from the below figure, the air temperature sensor is installed at the top of the </w:t>
      </w:r>
      <w:proofErr w:type="spellStart"/>
      <w:r w:rsidR="004D5470">
        <w:rPr>
          <w:rFonts w:cs="Times New Roman"/>
        </w:rPr>
        <w:t>Pomme</w:t>
      </w:r>
      <w:proofErr w:type="spellEnd"/>
      <w:r w:rsidR="004D5470">
        <w:rPr>
          <w:rFonts w:cs="Times New Roman"/>
        </w:rPr>
        <w:t xml:space="preserve"> street, with a height of </w:t>
      </w:r>
      <w:commentRangeStart w:id="54"/>
      <w:r w:rsidR="004D5470">
        <w:rPr>
          <w:rFonts w:cs="Times New Roman"/>
        </w:rPr>
        <w:t>19m ab</w:t>
      </w:r>
      <w:commentRangeEnd w:id="54"/>
      <w:r w:rsidR="00E25682">
        <w:rPr>
          <w:rStyle w:val="CommentReference"/>
        </w:rPr>
        <w:commentReference w:id="54"/>
      </w:r>
      <w:r w:rsidR="004D5470">
        <w:rPr>
          <w:rFonts w:cs="Times New Roman"/>
        </w:rPr>
        <w:t xml:space="preserve">ove the ground level </w:t>
      </w:r>
      <w:r w:rsidR="0049387E">
        <w:rPr>
          <w:rFonts w:cs="Times New Roman"/>
        </w:rPr>
        <w:fldChar w:fldCharType="begin"/>
      </w:r>
      <w:r w:rsidR="0049387E">
        <w:rPr>
          <w:rFonts w:cs="Times New Roman"/>
        </w:rPr>
        <w:instrText xml:space="preserve"> ADDIN ZOTERO_ITEM CSL_CITATION {"citationID":"bd1EU4vY","properties":{"formattedCitation":"[3], [5]","plainCitation":"[3], [5]","noteIndex":0},"citationItems":[{"id":602,"uris":["http://zotero.org/users/3944343/items/HZZS7WRA"],"itemData":{"id":602,"type":"article-journal","abstract":"The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49387E">
        <w:rPr>
          <w:rFonts w:cs="Times New Roman"/>
        </w:rPr>
        <w:fldChar w:fldCharType="separate"/>
      </w:r>
      <w:r w:rsidR="0049387E" w:rsidRPr="0049387E">
        <w:rPr>
          <w:rFonts w:cs="Times New Roman"/>
        </w:rPr>
        <w:t>[3], [5]</w:t>
      </w:r>
      <w:r w:rsidR="0049387E">
        <w:rPr>
          <w:rFonts w:cs="Times New Roman"/>
        </w:rPr>
        <w:fldChar w:fldCharType="end"/>
      </w:r>
      <w:r w:rsidR="004D5470">
        <w:rPr>
          <w:rFonts w:cs="Times New Roman"/>
        </w:rPr>
        <w:t>.</w:t>
      </w:r>
    </w:p>
    <w:p w14:paraId="0F668FAD" w14:textId="77777777" w:rsidR="00004BC0" w:rsidRDefault="00004BC0" w:rsidP="007B0092">
      <w:pPr>
        <w:keepNext/>
        <w:jc w:val="center"/>
      </w:pPr>
      <w:r w:rsidRPr="00004BC0">
        <w:rPr>
          <w:rFonts w:cs="Times New Roman"/>
          <w:noProof/>
        </w:rPr>
        <w:lastRenderedPageBreak/>
        <w:drawing>
          <wp:inline distT="0" distB="0" distL="0" distR="0" wp14:anchorId="1506D575" wp14:editId="5D681FAD">
            <wp:extent cx="3138221" cy="3081481"/>
            <wp:effectExtent l="0" t="0" r="5080" b="508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stretch>
                      <a:fillRect/>
                    </a:stretch>
                  </pic:blipFill>
                  <pic:spPr>
                    <a:xfrm>
                      <a:off x="0" y="0"/>
                      <a:ext cx="3148409" cy="3091484"/>
                    </a:xfrm>
                    <a:prstGeom prst="rect">
                      <a:avLst/>
                    </a:prstGeom>
                  </pic:spPr>
                </pic:pic>
              </a:graphicData>
            </a:graphic>
          </wp:inline>
        </w:drawing>
      </w:r>
    </w:p>
    <w:p w14:paraId="448D34C9" w14:textId="09481473" w:rsidR="00004BC0" w:rsidRPr="00EA268D" w:rsidRDefault="00004BC0" w:rsidP="00D35739">
      <w:pPr>
        <w:pStyle w:val="Caption"/>
        <w:rPr>
          <w:rFonts w:cs="Times New Roman"/>
        </w:rPr>
      </w:pPr>
      <w:r>
        <w:t xml:space="preserve">Figure </w:t>
      </w:r>
      <w:fldSimple w:instr=" SEQ Figure \* ARABIC ">
        <w:r w:rsidR="00D35739">
          <w:rPr>
            <w:noProof/>
          </w:rPr>
          <w:t>3</w:t>
        </w:r>
      </w:fldSimple>
      <w:r>
        <w:t xml:space="preserve"> Schematic view of the MNP site from </w:t>
      </w:r>
      <w:r w:rsidRPr="00004BC0">
        <w:t>CAPITOUL</w:t>
      </w:r>
      <w:r>
        <w:t xml:space="preserve"> campaign</w:t>
      </w:r>
      <w:r w:rsidR="00AC044F">
        <w:t xml:space="preserve"> </w:t>
      </w:r>
      <w:r w:rsidR="00AC044F">
        <w:fldChar w:fldCharType="begin"/>
      </w:r>
      <w:r w:rsidR="00AC044F">
        <w:instrText xml:space="preserve"> ADDIN ZOTERO_ITEM CSL_CITATION {"citationID":"RE4QIh15","properties":{"formattedCitation":"[5]","plainCitation":"[5]","noteIndex":0},"citationItems":[{"id":2659,"uris":["http://zotero.org/users/3944343/items/5UDFS4F8"],"itemData":{"id":2659,"type":"article-journal","abstract":"The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AC044F">
        <w:fldChar w:fldCharType="separate"/>
      </w:r>
      <w:r w:rsidR="00AC044F" w:rsidRPr="00AC044F">
        <w:rPr>
          <w:rFonts w:cs="Times New Roman"/>
        </w:rPr>
        <w:t>[5]</w:t>
      </w:r>
      <w:r w:rsidR="00AC044F">
        <w:fldChar w:fldCharType="end"/>
      </w:r>
    </w:p>
    <w:tbl>
      <w:tblPr>
        <w:tblW w:w="6240" w:type="dxa"/>
        <w:jc w:val="center"/>
        <w:tblLook w:val="04A0" w:firstRow="1" w:lastRow="0" w:firstColumn="1" w:lastColumn="0" w:noHBand="0" w:noVBand="1"/>
      </w:tblPr>
      <w:tblGrid>
        <w:gridCol w:w="960"/>
        <w:gridCol w:w="2630"/>
        <w:gridCol w:w="2650"/>
      </w:tblGrid>
      <w:tr w:rsidR="007C05E6" w:rsidRPr="007C05E6" w14:paraId="0EDD6197" w14:textId="77777777" w:rsidTr="009721B4">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3EF89D4" w14:textId="33BFC93D" w:rsidR="007C05E6" w:rsidRPr="007C05E6" w:rsidRDefault="007C05E6" w:rsidP="007C05E6">
            <w:pPr>
              <w:spacing w:after="0" w:line="240" w:lineRule="auto"/>
              <w:jc w:val="center"/>
              <w:rPr>
                <w:rFonts w:eastAsia="Times New Roman" w:cs="Times New Roman"/>
                <w:color w:val="000000"/>
              </w:rPr>
            </w:pPr>
          </w:p>
        </w:tc>
        <w:tc>
          <w:tcPr>
            <w:tcW w:w="2630" w:type="dxa"/>
            <w:tcBorders>
              <w:top w:val="single" w:sz="8" w:space="0" w:color="auto"/>
              <w:left w:val="nil"/>
              <w:bottom w:val="single" w:sz="8" w:space="0" w:color="auto"/>
              <w:right w:val="single" w:sz="8" w:space="0" w:color="auto"/>
            </w:tcBorders>
            <w:shd w:val="clear" w:color="auto" w:fill="auto"/>
            <w:noWrap/>
            <w:vAlign w:val="center"/>
            <w:hideMark/>
          </w:tcPr>
          <w:p w14:paraId="27877AA2" w14:textId="5F980120" w:rsidR="007C05E6" w:rsidRPr="007C05E6" w:rsidRDefault="007C05E6" w:rsidP="007C05E6">
            <w:pPr>
              <w:spacing w:after="0" w:line="240" w:lineRule="auto"/>
              <w:jc w:val="center"/>
              <w:rPr>
                <w:rFonts w:eastAsia="Times New Roman" w:cs="Times New Roman"/>
                <w:color w:val="000000"/>
              </w:rPr>
            </w:pPr>
          </w:p>
        </w:tc>
        <w:tc>
          <w:tcPr>
            <w:tcW w:w="2650" w:type="dxa"/>
            <w:tcBorders>
              <w:top w:val="single" w:sz="8" w:space="0" w:color="auto"/>
              <w:left w:val="nil"/>
              <w:bottom w:val="single" w:sz="8" w:space="0" w:color="auto"/>
              <w:right w:val="single" w:sz="8" w:space="0" w:color="auto"/>
            </w:tcBorders>
            <w:shd w:val="clear" w:color="auto" w:fill="auto"/>
            <w:noWrap/>
            <w:vAlign w:val="center"/>
            <w:hideMark/>
          </w:tcPr>
          <w:p w14:paraId="137872EB"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MNP</w:t>
            </w:r>
          </w:p>
        </w:tc>
      </w:tr>
      <w:tr w:rsidR="007C05E6" w:rsidRPr="007C05E6" w14:paraId="1698E797" w14:textId="77777777" w:rsidTr="009721B4">
        <w:trPr>
          <w:trHeight w:val="276"/>
          <w:jc w:val="center"/>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DF5848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UWG</w:t>
            </w:r>
          </w:p>
        </w:tc>
        <w:tc>
          <w:tcPr>
            <w:tcW w:w="2630" w:type="dxa"/>
            <w:tcBorders>
              <w:top w:val="nil"/>
              <w:left w:val="nil"/>
              <w:bottom w:val="nil"/>
              <w:right w:val="single" w:sz="8" w:space="0" w:color="auto"/>
            </w:tcBorders>
            <w:shd w:val="clear" w:color="auto" w:fill="auto"/>
            <w:vAlign w:val="center"/>
            <w:hideMark/>
          </w:tcPr>
          <w:p w14:paraId="2EE9B1AB"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Theta of Canyon</w:t>
            </w:r>
          </w:p>
        </w:tc>
        <w:tc>
          <w:tcPr>
            <w:tcW w:w="265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651AE4F"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-56</w:t>
            </w:r>
          </w:p>
        </w:tc>
      </w:tr>
      <w:tr w:rsidR="007C05E6" w:rsidRPr="007C05E6" w14:paraId="7AF5E987" w14:textId="77777777" w:rsidTr="009721B4">
        <w:trPr>
          <w:trHeight w:val="466"/>
          <w:jc w:val="center"/>
        </w:trPr>
        <w:tc>
          <w:tcPr>
            <w:tcW w:w="960" w:type="dxa"/>
            <w:vMerge/>
            <w:tcBorders>
              <w:top w:val="nil"/>
              <w:left w:val="single" w:sz="8" w:space="0" w:color="auto"/>
              <w:bottom w:val="single" w:sz="8" w:space="0" w:color="000000"/>
              <w:right w:val="single" w:sz="8" w:space="0" w:color="auto"/>
            </w:tcBorders>
            <w:vAlign w:val="center"/>
            <w:hideMark/>
          </w:tcPr>
          <w:p w14:paraId="02F94C0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vAlign w:val="center"/>
            <w:hideMark/>
          </w:tcPr>
          <w:p w14:paraId="30E53BB2"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[degree relative to north, -90 to 90]</w:t>
            </w:r>
          </w:p>
        </w:tc>
        <w:tc>
          <w:tcPr>
            <w:tcW w:w="2650" w:type="dxa"/>
            <w:vMerge/>
            <w:tcBorders>
              <w:top w:val="nil"/>
              <w:left w:val="single" w:sz="8" w:space="0" w:color="auto"/>
              <w:bottom w:val="single" w:sz="8" w:space="0" w:color="000000"/>
              <w:right w:val="single" w:sz="8" w:space="0" w:color="auto"/>
            </w:tcBorders>
            <w:vAlign w:val="center"/>
            <w:hideMark/>
          </w:tcPr>
          <w:p w14:paraId="652FEF22" w14:textId="77777777" w:rsidR="007C05E6" w:rsidRPr="007C05E6" w:rsidRDefault="007C05E6" w:rsidP="007C05E6">
            <w:pPr>
              <w:spacing w:after="0" w:line="240" w:lineRule="auto"/>
              <w:rPr>
                <w:rFonts w:eastAsia="Times New Roman" w:cs="Times New Roman"/>
                <w:color w:val="000000"/>
              </w:rPr>
            </w:pPr>
          </w:p>
        </w:tc>
      </w:tr>
      <w:tr w:rsidR="007C05E6" w:rsidRPr="007C05E6" w14:paraId="38EF728E"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470CDBC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53572A6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Mean building heights[m]</w:t>
            </w:r>
          </w:p>
        </w:tc>
        <w:tc>
          <w:tcPr>
            <w:tcW w:w="2650" w:type="dxa"/>
            <w:tcBorders>
              <w:top w:val="nil"/>
              <w:left w:val="nil"/>
              <w:bottom w:val="single" w:sz="8" w:space="0" w:color="auto"/>
              <w:right w:val="single" w:sz="8" w:space="0" w:color="auto"/>
            </w:tcBorders>
            <w:shd w:val="clear" w:color="auto" w:fill="auto"/>
            <w:noWrap/>
            <w:vAlign w:val="center"/>
            <w:hideMark/>
          </w:tcPr>
          <w:p w14:paraId="52022FC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20</w:t>
            </w:r>
          </w:p>
        </w:tc>
      </w:tr>
      <w:tr w:rsidR="007C05E6" w:rsidRPr="007C05E6" w14:paraId="411A3C58"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550A913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1170FC51"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Urban domain height [m]</w:t>
            </w:r>
          </w:p>
        </w:tc>
        <w:tc>
          <w:tcPr>
            <w:tcW w:w="2650" w:type="dxa"/>
            <w:tcBorders>
              <w:top w:val="nil"/>
              <w:left w:val="nil"/>
              <w:bottom w:val="single" w:sz="8" w:space="0" w:color="auto"/>
              <w:right w:val="single" w:sz="8" w:space="0" w:color="auto"/>
            </w:tcBorders>
            <w:shd w:val="clear" w:color="auto" w:fill="auto"/>
            <w:noWrap/>
            <w:vAlign w:val="center"/>
            <w:hideMark/>
          </w:tcPr>
          <w:p w14:paraId="368C580A"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60</w:t>
            </w:r>
          </w:p>
        </w:tc>
      </w:tr>
      <w:tr w:rsidR="007C05E6" w:rsidRPr="007C05E6" w14:paraId="540B436D"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2689C51A"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0E5B34B7"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Albedo (roof, wall, veg)</w:t>
            </w:r>
          </w:p>
        </w:tc>
        <w:tc>
          <w:tcPr>
            <w:tcW w:w="2650" w:type="dxa"/>
            <w:tcBorders>
              <w:top w:val="nil"/>
              <w:left w:val="nil"/>
              <w:bottom w:val="single" w:sz="8" w:space="0" w:color="auto"/>
              <w:right w:val="single" w:sz="8" w:space="0" w:color="auto"/>
            </w:tcBorders>
            <w:shd w:val="clear" w:color="auto" w:fill="auto"/>
            <w:noWrap/>
            <w:vAlign w:val="center"/>
            <w:hideMark/>
          </w:tcPr>
          <w:p w14:paraId="5C0201C8"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0.25, 0.25, 0.25</w:t>
            </w:r>
          </w:p>
        </w:tc>
      </w:tr>
      <w:tr w:rsidR="007C05E6" w:rsidRPr="007C05E6" w14:paraId="3811F689"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4F268A68"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nil"/>
              <w:right w:val="single" w:sz="8" w:space="0" w:color="auto"/>
            </w:tcBorders>
            <w:shd w:val="clear" w:color="auto" w:fill="auto"/>
            <w:noWrap/>
            <w:vAlign w:val="center"/>
            <w:hideMark/>
          </w:tcPr>
          <w:p w14:paraId="1498A182" w14:textId="65700BE7" w:rsidR="007C05E6" w:rsidRPr="007C05E6" w:rsidRDefault="007C05E6" w:rsidP="007C05E6">
            <w:pPr>
              <w:spacing w:after="0" w:line="240" w:lineRule="auto"/>
              <w:jc w:val="center"/>
              <w:rPr>
                <w:rFonts w:eastAsia="Times New Roman" w:cs="Times New Roman"/>
                <w:b/>
                <w:bCs/>
                <w:color w:val="000000"/>
              </w:rPr>
            </w:pPr>
            <w:proofErr w:type="spellStart"/>
            <w:r w:rsidRPr="007C05E6">
              <w:rPr>
                <w:rFonts w:eastAsia="Times New Roman" w:cs="Times New Roman"/>
                <w:b/>
                <w:bCs/>
                <w:color w:val="000000"/>
              </w:rPr>
              <w:t>Emissitivities</w:t>
            </w:r>
            <w:proofErr w:type="spellEnd"/>
          </w:p>
        </w:tc>
        <w:tc>
          <w:tcPr>
            <w:tcW w:w="265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E78B704" w14:textId="77777777" w:rsidR="007C05E6" w:rsidRPr="007C05E6" w:rsidRDefault="007C05E6" w:rsidP="007C05E6">
            <w:pPr>
              <w:spacing w:after="0" w:line="240" w:lineRule="auto"/>
              <w:jc w:val="center"/>
              <w:rPr>
                <w:rFonts w:eastAsia="Times New Roman" w:cs="Times New Roman"/>
                <w:color w:val="000000"/>
              </w:rPr>
            </w:pPr>
            <w:commentRangeStart w:id="55"/>
            <w:r w:rsidRPr="007C05E6">
              <w:rPr>
                <w:rFonts w:eastAsia="Times New Roman" w:cs="Times New Roman"/>
                <w:color w:val="000000"/>
              </w:rPr>
              <w:t>0.95</w:t>
            </w:r>
            <w:commentRangeEnd w:id="55"/>
            <w:r w:rsidR="00E25682">
              <w:rPr>
                <w:rStyle w:val="CommentReference"/>
              </w:rPr>
              <w:commentReference w:id="55"/>
            </w:r>
          </w:p>
        </w:tc>
      </w:tr>
      <w:tr w:rsidR="007C05E6" w:rsidRPr="007C05E6" w14:paraId="6DD49184" w14:textId="77777777" w:rsidTr="009721B4">
        <w:trPr>
          <w:trHeight w:val="216"/>
          <w:jc w:val="center"/>
        </w:trPr>
        <w:tc>
          <w:tcPr>
            <w:tcW w:w="960" w:type="dxa"/>
            <w:vMerge/>
            <w:tcBorders>
              <w:top w:val="nil"/>
              <w:left w:val="single" w:sz="8" w:space="0" w:color="auto"/>
              <w:bottom w:val="single" w:sz="8" w:space="0" w:color="000000"/>
              <w:right w:val="single" w:sz="8" w:space="0" w:color="auto"/>
            </w:tcBorders>
            <w:vAlign w:val="center"/>
            <w:hideMark/>
          </w:tcPr>
          <w:p w14:paraId="242BB6B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3C0C84BC"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(roof, wall)</w:t>
            </w:r>
          </w:p>
        </w:tc>
        <w:tc>
          <w:tcPr>
            <w:tcW w:w="2650" w:type="dxa"/>
            <w:vMerge/>
            <w:tcBorders>
              <w:top w:val="nil"/>
              <w:left w:val="single" w:sz="8" w:space="0" w:color="auto"/>
              <w:bottom w:val="single" w:sz="8" w:space="0" w:color="000000"/>
              <w:right w:val="single" w:sz="8" w:space="0" w:color="auto"/>
            </w:tcBorders>
            <w:vAlign w:val="center"/>
            <w:hideMark/>
          </w:tcPr>
          <w:p w14:paraId="474CF15F" w14:textId="77777777" w:rsidR="007C05E6" w:rsidRPr="007C05E6" w:rsidRDefault="007C05E6" w:rsidP="007C05E6">
            <w:pPr>
              <w:spacing w:after="0" w:line="240" w:lineRule="auto"/>
              <w:rPr>
                <w:rFonts w:eastAsia="Times New Roman" w:cs="Times New Roman"/>
                <w:color w:val="000000"/>
              </w:rPr>
            </w:pPr>
          </w:p>
        </w:tc>
      </w:tr>
      <w:tr w:rsidR="007C05E6" w:rsidRPr="007C05E6" w14:paraId="375EA75B"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0EDF6426"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B11CE90"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Others</w:t>
            </w:r>
          </w:p>
        </w:tc>
        <w:tc>
          <w:tcPr>
            <w:tcW w:w="2650" w:type="dxa"/>
            <w:tcBorders>
              <w:top w:val="nil"/>
              <w:left w:val="nil"/>
              <w:bottom w:val="nil"/>
              <w:right w:val="single" w:sz="8" w:space="0" w:color="auto"/>
            </w:tcBorders>
            <w:shd w:val="clear" w:color="auto" w:fill="auto"/>
            <w:noWrap/>
            <w:vAlign w:val="center"/>
            <w:hideMark/>
          </w:tcPr>
          <w:p w14:paraId="652E2C19"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Fveg_G</w:t>
            </w:r>
            <w:proofErr w:type="spellEnd"/>
            <w:r w:rsidRPr="007C05E6">
              <w:rPr>
                <w:rFonts w:eastAsia="Times New Roman" w:cs="Times New Roman"/>
                <w:color w:val="000000"/>
              </w:rPr>
              <w:t xml:space="preserve"> = 0.2;</w:t>
            </w:r>
          </w:p>
        </w:tc>
      </w:tr>
      <w:tr w:rsidR="007C05E6" w:rsidRPr="007C05E6" w14:paraId="7485CC24"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45471398"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8" w:space="0" w:color="auto"/>
              <w:bottom w:val="single" w:sz="8" w:space="0" w:color="000000"/>
              <w:right w:val="single" w:sz="8" w:space="0" w:color="auto"/>
            </w:tcBorders>
            <w:vAlign w:val="center"/>
            <w:hideMark/>
          </w:tcPr>
          <w:p w14:paraId="52C77746"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noWrap/>
            <w:vAlign w:val="center"/>
            <w:hideMark/>
          </w:tcPr>
          <w:p w14:paraId="49379617"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Fbare_G</w:t>
            </w:r>
            <w:proofErr w:type="spellEnd"/>
            <w:r w:rsidRPr="007C05E6">
              <w:rPr>
                <w:rFonts w:eastAsia="Times New Roman" w:cs="Times New Roman"/>
                <w:color w:val="000000"/>
              </w:rPr>
              <w:t xml:space="preserve"> = 0;</w:t>
            </w:r>
          </w:p>
        </w:tc>
      </w:tr>
      <w:tr w:rsidR="007C05E6" w:rsidRPr="007C05E6" w14:paraId="517E5F1C" w14:textId="77777777" w:rsidTr="009721B4">
        <w:trPr>
          <w:trHeight w:val="300"/>
          <w:jc w:val="center"/>
        </w:trPr>
        <w:tc>
          <w:tcPr>
            <w:tcW w:w="960" w:type="dxa"/>
            <w:vMerge/>
            <w:tcBorders>
              <w:top w:val="nil"/>
              <w:left w:val="single" w:sz="8" w:space="0" w:color="auto"/>
              <w:bottom w:val="single" w:sz="4" w:space="0" w:color="auto"/>
              <w:right w:val="single" w:sz="8" w:space="0" w:color="auto"/>
            </w:tcBorders>
            <w:vAlign w:val="center"/>
            <w:hideMark/>
          </w:tcPr>
          <w:p w14:paraId="4BF56E79"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8" w:space="0" w:color="auto"/>
              <w:bottom w:val="single" w:sz="8" w:space="0" w:color="000000"/>
              <w:right w:val="single" w:sz="8" w:space="0" w:color="auto"/>
            </w:tcBorders>
            <w:vAlign w:val="center"/>
            <w:hideMark/>
          </w:tcPr>
          <w:p w14:paraId="219BF94B"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single" w:sz="8" w:space="0" w:color="auto"/>
              <w:right w:val="single" w:sz="8" w:space="0" w:color="auto"/>
            </w:tcBorders>
            <w:shd w:val="clear" w:color="auto" w:fill="auto"/>
            <w:noWrap/>
            <w:vAlign w:val="center"/>
            <w:hideMark/>
          </w:tcPr>
          <w:p w14:paraId="30396A00" w14:textId="77777777" w:rsid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Fimp_G</w:t>
            </w:r>
            <w:proofErr w:type="spellEnd"/>
            <w:r w:rsidRPr="007C05E6">
              <w:rPr>
                <w:rFonts w:eastAsia="Times New Roman" w:cs="Times New Roman"/>
                <w:color w:val="000000"/>
              </w:rPr>
              <w:t xml:space="preserve"> = 0.8</w:t>
            </w:r>
          </w:p>
          <w:p w14:paraId="74A07729" w14:textId="1312EDF1" w:rsidR="007E5761" w:rsidRDefault="007E5761" w:rsidP="007C05E6">
            <w:pPr>
              <w:spacing w:after="0" w:line="240" w:lineRule="auto"/>
              <w:jc w:val="center"/>
              <w:rPr>
                <w:rFonts w:eastAsia="Times New Roman" w:cs="Times New Roman"/>
                <w:color w:val="000000"/>
              </w:rPr>
            </w:pPr>
            <w:r>
              <w:rPr>
                <w:rFonts w:eastAsia="Times New Roman" w:cs="Times New Roman"/>
                <w:color w:val="000000"/>
              </w:rPr>
              <w:t xml:space="preserve">Width canyon = 9m </w:t>
            </w:r>
            <w:r w:rsidR="00ED45DB">
              <w:rPr>
                <w:rFonts w:eastAsia="Times New Roman" w:cs="Times New Roman"/>
                <w:color w:val="000000"/>
              </w:rPr>
              <w:fldChar w:fldCharType="begin"/>
            </w:r>
            <w:r w:rsidR="00ED45DB">
              <w:rPr>
                <w:rFonts w:eastAsia="Times New Roman" w:cs="Times New Roman"/>
                <w:color w:val="000000"/>
              </w:rPr>
              <w:instrText xml:space="preserve"> ADDIN ZOTERO_ITEM CSL_CITATION {"citationID":"tSLAlxZJ","properties":{"formattedCitation":"[5]","plainCitation":"[5]","noteIndex":0},"citationItems":[{"id":2659,"uris":["http://zotero.org/users/3944343/items/5UDFS4F8"],"itemData":{"id":2659,"type":"article-journal","abstract":"The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ED45DB">
              <w:rPr>
                <w:rFonts w:eastAsia="Times New Roman" w:cs="Times New Roman"/>
                <w:color w:val="000000"/>
              </w:rPr>
              <w:fldChar w:fldCharType="separate"/>
            </w:r>
            <w:r w:rsidR="00ED45DB" w:rsidRPr="00ED45DB">
              <w:rPr>
                <w:rFonts w:cs="Times New Roman"/>
              </w:rPr>
              <w:t>[5]</w:t>
            </w:r>
            <w:r w:rsidR="00ED45DB">
              <w:rPr>
                <w:rFonts w:eastAsia="Times New Roman" w:cs="Times New Roman"/>
                <w:color w:val="000000"/>
              </w:rPr>
              <w:fldChar w:fldCharType="end"/>
            </w:r>
          </w:p>
          <w:p w14:paraId="77B763D8" w14:textId="6F62F7D1" w:rsidR="007E5761" w:rsidRPr="007C05E6" w:rsidRDefault="007E5761" w:rsidP="007C05E6">
            <w:pPr>
              <w:spacing w:after="0" w:line="240" w:lineRule="auto"/>
              <w:jc w:val="center"/>
              <w:rPr>
                <w:rFonts w:eastAsia="Times New Roman" w:cs="Times New Roman"/>
                <w:color w:val="000000"/>
              </w:rPr>
            </w:pPr>
            <w:r>
              <w:rPr>
                <w:rFonts w:eastAsia="Times New Roman" w:cs="Times New Roman"/>
                <w:color w:val="000000"/>
              </w:rPr>
              <w:t>Width roof = 20m (Google Earth)</w:t>
            </w:r>
          </w:p>
        </w:tc>
      </w:tr>
      <w:tr w:rsidR="007C05E6" w:rsidRPr="007C05E6" w14:paraId="6EE6C4D0" w14:textId="77777777" w:rsidTr="009721B4">
        <w:trPr>
          <w:trHeight w:val="288"/>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3A8EF"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IDF</w:t>
            </w:r>
          </w:p>
        </w:tc>
        <w:tc>
          <w:tcPr>
            <w:tcW w:w="2630" w:type="dxa"/>
            <w:vMerge w:val="restart"/>
            <w:tcBorders>
              <w:top w:val="nil"/>
              <w:left w:val="single" w:sz="4" w:space="0" w:color="auto"/>
              <w:bottom w:val="nil"/>
              <w:right w:val="single" w:sz="8" w:space="0" w:color="auto"/>
            </w:tcBorders>
            <w:shd w:val="clear" w:color="auto" w:fill="auto"/>
            <w:noWrap/>
            <w:vAlign w:val="center"/>
            <w:hideMark/>
          </w:tcPr>
          <w:p w14:paraId="2544CB0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Prototype IDF models</w:t>
            </w:r>
          </w:p>
        </w:tc>
        <w:tc>
          <w:tcPr>
            <w:tcW w:w="2650" w:type="dxa"/>
            <w:tcBorders>
              <w:top w:val="nil"/>
              <w:left w:val="nil"/>
              <w:bottom w:val="nil"/>
              <w:right w:val="single" w:sz="8" w:space="0" w:color="auto"/>
            </w:tcBorders>
            <w:shd w:val="clear" w:color="auto" w:fill="auto"/>
            <w:noWrap/>
            <w:vAlign w:val="center"/>
            <w:hideMark/>
          </w:tcPr>
          <w:p w14:paraId="5B2D2B66"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Post80s</w:t>
            </w:r>
          </w:p>
        </w:tc>
      </w:tr>
      <w:tr w:rsidR="007C05E6" w:rsidRPr="007C05E6" w14:paraId="1AA2F6F0" w14:textId="77777777" w:rsidTr="009721B4">
        <w:trPr>
          <w:trHeight w:val="28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26195AD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4" w:space="0" w:color="auto"/>
              <w:bottom w:val="nil"/>
              <w:right w:val="single" w:sz="8" w:space="0" w:color="auto"/>
            </w:tcBorders>
            <w:vAlign w:val="center"/>
            <w:hideMark/>
          </w:tcPr>
          <w:p w14:paraId="35BDFC7D"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noWrap/>
            <w:vAlign w:val="center"/>
            <w:hideMark/>
          </w:tcPr>
          <w:p w14:paraId="548C04DA"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MediumOffice</w:t>
            </w:r>
            <w:proofErr w:type="spellEnd"/>
            <w:r w:rsidRPr="007C05E6">
              <w:rPr>
                <w:rFonts w:eastAsia="Times New Roman" w:cs="Times New Roman"/>
                <w:color w:val="000000"/>
              </w:rPr>
              <w:t xml:space="preserve"> 4B</w:t>
            </w:r>
          </w:p>
        </w:tc>
      </w:tr>
      <w:tr w:rsidR="007C05E6" w:rsidRPr="007C05E6" w14:paraId="359F8FA9" w14:textId="77777777" w:rsidTr="009721B4">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78E8238F"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A92500"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Internal Gains</w:t>
            </w:r>
          </w:p>
        </w:tc>
        <w:tc>
          <w:tcPr>
            <w:tcW w:w="2650" w:type="dxa"/>
            <w:tcBorders>
              <w:top w:val="single" w:sz="4" w:space="0" w:color="auto"/>
              <w:left w:val="nil"/>
              <w:bottom w:val="single" w:sz="4" w:space="0" w:color="auto"/>
              <w:right w:val="single" w:sz="4" w:space="0" w:color="auto"/>
            </w:tcBorders>
            <w:shd w:val="clear" w:color="auto" w:fill="auto"/>
            <w:noWrap/>
            <w:vAlign w:val="center"/>
            <w:hideMark/>
          </w:tcPr>
          <w:p w14:paraId="7FFD5B2B"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Commercial</w:t>
            </w:r>
          </w:p>
        </w:tc>
      </w:tr>
      <w:tr w:rsidR="007C05E6" w:rsidRPr="007C05E6" w14:paraId="03F4433A" w14:textId="77777777" w:rsidTr="009721B4">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455716CB"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39123FC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Cooling System</w:t>
            </w:r>
          </w:p>
        </w:tc>
        <w:tc>
          <w:tcPr>
            <w:tcW w:w="2650" w:type="dxa"/>
            <w:tcBorders>
              <w:top w:val="nil"/>
              <w:left w:val="nil"/>
              <w:bottom w:val="single" w:sz="4" w:space="0" w:color="auto"/>
              <w:right w:val="single" w:sz="4" w:space="0" w:color="auto"/>
            </w:tcBorders>
            <w:shd w:val="clear" w:color="auto" w:fill="auto"/>
            <w:noWrap/>
            <w:vAlign w:val="center"/>
            <w:hideMark/>
          </w:tcPr>
          <w:p w14:paraId="0C2509C3"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No cooling</w:t>
            </w:r>
          </w:p>
        </w:tc>
      </w:tr>
      <w:tr w:rsidR="007C05E6" w:rsidRPr="007C05E6" w14:paraId="35513A05" w14:textId="77777777" w:rsidTr="009721B4">
        <w:trPr>
          <w:trHeight w:val="360"/>
          <w:jc w:val="center"/>
        </w:trPr>
        <w:tc>
          <w:tcPr>
            <w:tcW w:w="960" w:type="dxa"/>
            <w:vMerge/>
            <w:tcBorders>
              <w:top w:val="single" w:sz="4" w:space="0" w:color="auto"/>
              <w:left w:val="single" w:sz="4" w:space="0" w:color="auto"/>
              <w:bottom w:val="single" w:sz="4" w:space="0" w:color="auto"/>
              <w:right w:val="nil"/>
            </w:tcBorders>
            <w:vAlign w:val="center"/>
            <w:hideMark/>
          </w:tcPr>
          <w:p w14:paraId="4CC3C33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0D23EE58"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Heating System</w:t>
            </w:r>
          </w:p>
        </w:tc>
        <w:tc>
          <w:tcPr>
            <w:tcW w:w="2650" w:type="dxa"/>
            <w:tcBorders>
              <w:top w:val="nil"/>
              <w:left w:val="nil"/>
              <w:bottom w:val="single" w:sz="4" w:space="0" w:color="auto"/>
              <w:right w:val="single" w:sz="4" w:space="0" w:color="auto"/>
            </w:tcBorders>
            <w:shd w:val="clear" w:color="auto" w:fill="auto"/>
            <w:noWrap/>
            <w:vAlign w:val="center"/>
            <w:hideMark/>
          </w:tcPr>
          <w:p w14:paraId="367B5AA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Furnace</w:t>
            </w:r>
          </w:p>
        </w:tc>
      </w:tr>
      <w:tr w:rsidR="007C05E6" w:rsidRPr="007C05E6" w14:paraId="271DAA0C" w14:textId="77777777" w:rsidTr="009721B4">
        <w:trPr>
          <w:trHeight w:val="792"/>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82B8FA3"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nil"/>
              <w:right w:val="single" w:sz="8" w:space="0" w:color="auto"/>
            </w:tcBorders>
            <w:shd w:val="clear" w:color="auto" w:fill="auto"/>
            <w:noWrap/>
            <w:vAlign w:val="center"/>
            <w:hideMark/>
          </w:tcPr>
          <w:p w14:paraId="0A320E13"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Wall</w:t>
            </w:r>
          </w:p>
        </w:tc>
        <w:tc>
          <w:tcPr>
            <w:tcW w:w="2650" w:type="dxa"/>
            <w:tcBorders>
              <w:top w:val="nil"/>
              <w:left w:val="nil"/>
              <w:bottom w:val="nil"/>
              <w:right w:val="single" w:sz="8" w:space="0" w:color="auto"/>
            </w:tcBorders>
            <w:shd w:val="clear" w:color="auto" w:fill="auto"/>
            <w:vAlign w:val="center"/>
            <w:hideMark/>
          </w:tcPr>
          <w:p w14:paraId="3D52A8AC"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Brick 300mm</w:t>
            </w:r>
            <w:r w:rsidRPr="007C05E6">
              <w:rPr>
                <w:rFonts w:eastAsia="Times New Roman" w:cs="Times New Roman"/>
                <w:color w:val="000000"/>
              </w:rPr>
              <w:br/>
              <w:t>Insulation 30mm</w:t>
            </w:r>
          </w:p>
        </w:tc>
      </w:tr>
      <w:tr w:rsidR="007C05E6" w:rsidRPr="007C05E6" w14:paraId="129778F3" w14:textId="77777777" w:rsidTr="009721B4">
        <w:trPr>
          <w:trHeight w:val="828"/>
          <w:jc w:val="center"/>
        </w:trPr>
        <w:tc>
          <w:tcPr>
            <w:tcW w:w="960" w:type="dxa"/>
            <w:vMerge/>
            <w:tcBorders>
              <w:top w:val="single" w:sz="4" w:space="0" w:color="auto"/>
              <w:left w:val="single" w:sz="4" w:space="0" w:color="auto"/>
              <w:bottom w:val="single" w:sz="4" w:space="0" w:color="auto"/>
              <w:right w:val="nil"/>
            </w:tcBorders>
            <w:vAlign w:val="center"/>
            <w:hideMark/>
          </w:tcPr>
          <w:p w14:paraId="381166DA"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38088"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Roof</w:t>
            </w:r>
          </w:p>
        </w:tc>
        <w:tc>
          <w:tcPr>
            <w:tcW w:w="2650" w:type="dxa"/>
            <w:tcBorders>
              <w:top w:val="single" w:sz="4" w:space="0" w:color="auto"/>
              <w:left w:val="nil"/>
              <w:bottom w:val="single" w:sz="4" w:space="0" w:color="auto"/>
              <w:right w:val="single" w:sz="4" w:space="0" w:color="auto"/>
            </w:tcBorders>
            <w:shd w:val="clear" w:color="auto" w:fill="auto"/>
            <w:vAlign w:val="center"/>
            <w:hideMark/>
          </w:tcPr>
          <w:p w14:paraId="318691E3"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Tile 60mm</w:t>
            </w:r>
            <w:r w:rsidRPr="007C05E6">
              <w:rPr>
                <w:rFonts w:eastAsia="Times New Roman" w:cs="Times New Roman"/>
                <w:color w:val="000000"/>
              </w:rPr>
              <w:br/>
              <w:t>Wood 200mm</w:t>
            </w:r>
            <w:r w:rsidRPr="007C05E6">
              <w:rPr>
                <w:rFonts w:eastAsia="Times New Roman" w:cs="Times New Roman"/>
                <w:color w:val="000000"/>
              </w:rPr>
              <w:br/>
              <w:t>Insulation 30mm</w:t>
            </w:r>
          </w:p>
        </w:tc>
      </w:tr>
      <w:tr w:rsidR="007C05E6" w:rsidRPr="007C05E6" w14:paraId="4FEB4DF9" w14:textId="77777777" w:rsidTr="009721B4">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5807C0B1"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3C782BE7"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Floor</w:t>
            </w:r>
          </w:p>
        </w:tc>
        <w:tc>
          <w:tcPr>
            <w:tcW w:w="2650" w:type="dxa"/>
            <w:tcBorders>
              <w:top w:val="nil"/>
              <w:left w:val="nil"/>
              <w:bottom w:val="single" w:sz="4" w:space="0" w:color="auto"/>
              <w:right w:val="single" w:sz="4" w:space="0" w:color="auto"/>
            </w:tcBorders>
            <w:shd w:val="clear" w:color="auto" w:fill="auto"/>
            <w:noWrap/>
            <w:vAlign w:val="center"/>
            <w:hideMark/>
          </w:tcPr>
          <w:p w14:paraId="69392272"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Concrete 20mm</w:t>
            </w:r>
          </w:p>
        </w:tc>
      </w:tr>
      <w:tr w:rsidR="007C05E6" w:rsidRPr="007C05E6" w14:paraId="735B2EA4" w14:textId="77777777" w:rsidTr="009721B4">
        <w:trPr>
          <w:trHeight w:val="216"/>
          <w:jc w:val="center"/>
        </w:trPr>
        <w:tc>
          <w:tcPr>
            <w:tcW w:w="359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B2C24" w14:textId="77777777" w:rsidR="007C05E6" w:rsidRPr="007C05E6" w:rsidRDefault="007C05E6" w:rsidP="007C05E6">
            <w:pPr>
              <w:spacing w:after="0" w:line="240" w:lineRule="auto"/>
              <w:jc w:val="center"/>
              <w:rPr>
                <w:rFonts w:eastAsia="Times New Roman" w:cs="Times New Roman"/>
                <w:b/>
                <w:bCs/>
                <w:color w:val="000000"/>
              </w:rPr>
            </w:pPr>
            <w:commentRangeStart w:id="56"/>
            <w:r w:rsidRPr="007C05E6">
              <w:rPr>
                <w:rFonts w:eastAsia="Times New Roman" w:cs="Times New Roman"/>
                <w:b/>
                <w:bCs/>
                <w:color w:val="000000"/>
              </w:rPr>
              <w:t>Forcing Weather Observations</w:t>
            </w:r>
            <w:commentRangeEnd w:id="56"/>
            <w:r w:rsidR="00E25682">
              <w:rPr>
                <w:rStyle w:val="CommentReference"/>
              </w:rPr>
              <w:commentReference w:id="56"/>
            </w:r>
          </w:p>
        </w:tc>
        <w:tc>
          <w:tcPr>
            <w:tcW w:w="2650" w:type="dxa"/>
            <w:tcBorders>
              <w:top w:val="nil"/>
              <w:left w:val="nil"/>
              <w:bottom w:val="nil"/>
              <w:right w:val="single" w:sz="8" w:space="0" w:color="auto"/>
            </w:tcBorders>
            <w:shd w:val="clear" w:color="auto" w:fill="auto"/>
            <w:vAlign w:val="center"/>
            <w:hideMark/>
          </w:tcPr>
          <w:p w14:paraId="5A791D0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MON</w:t>
            </w:r>
          </w:p>
        </w:tc>
      </w:tr>
      <w:tr w:rsidR="007C05E6" w:rsidRPr="007C05E6" w14:paraId="4A380911" w14:textId="77777777" w:rsidTr="009721B4">
        <w:trPr>
          <w:trHeight w:val="828"/>
          <w:jc w:val="center"/>
        </w:trPr>
        <w:tc>
          <w:tcPr>
            <w:tcW w:w="3590" w:type="dxa"/>
            <w:gridSpan w:val="2"/>
            <w:vMerge/>
            <w:tcBorders>
              <w:top w:val="single" w:sz="4" w:space="0" w:color="auto"/>
              <w:left w:val="single" w:sz="4" w:space="0" w:color="auto"/>
              <w:bottom w:val="single" w:sz="4" w:space="0" w:color="auto"/>
              <w:right w:val="single" w:sz="4" w:space="0" w:color="auto"/>
            </w:tcBorders>
            <w:vAlign w:val="center"/>
            <w:hideMark/>
          </w:tcPr>
          <w:p w14:paraId="0C194404"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vAlign w:val="center"/>
            <w:hideMark/>
          </w:tcPr>
          <w:p w14:paraId="4052F970"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(2 m air temperature</w:t>
            </w:r>
            <w:r w:rsidRPr="007C05E6">
              <w:rPr>
                <w:rFonts w:eastAsia="Times New Roman" w:cs="Times New Roman"/>
                <w:color w:val="000000"/>
              </w:rPr>
              <w:br/>
              <w:t>atmospheric pressure, relative humidity, dew point)</w:t>
            </w:r>
          </w:p>
        </w:tc>
      </w:tr>
      <w:tr w:rsidR="007C05E6" w:rsidRPr="007C05E6" w14:paraId="5763B21A" w14:textId="77777777" w:rsidTr="009721B4">
        <w:trPr>
          <w:trHeight w:val="576"/>
          <w:jc w:val="center"/>
        </w:trPr>
        <w:tc>
          <w:tcPr>
            <w:tcW w:w="35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C0A0AC"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Validating Weather Observations</w:t>
            </w:r>
          </w:p>
        </w:tc>
        <w:tc>
          <w:tcPr>
            <w:tcW w:w="2650" w:type="dxa"/>
            <w:tcBorders>
              <w:top w:val="single" w:sz="4" w:space="0" w:color="auto"/>
              <w:left w:val="nil"/>
              <w:bottom w:val="single" w:sz="4" w:space="0" w:color="auto"/>
              <w:right w:val="single" w:sz="4" w:space="0" w:color="auto"/>
            </w:tcBorders>
            <w:shd w:val="clear" w:color="auto" w:fill="auto"/>
            <w:vAlign w:val="center"/>
            <w:hideMark/>
          </w:tcPr>
          <w:p w14:paraId="12E0DBFA"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 xml:space="preserve">19 m air temperature </w:t>
            </w:r>
          </w:p>
        </w:tc>
      </w:tr>
    </w:tbl>
    <w:p w14:paraId="5794A704" w14:textId="77777777" w:rsidR="00134761" w:rsidRPr="00EA268D" w:rsidRDefault="00134761" w:rsidP="0009185E">
      <w:pPr>
        <w:rPr>
          <w:rFonts w:cs="Times New Roman"/>
        </w:rPr>
      </w:pPr>
    </w:p>
    <w:p w14:paraId="40BF1008" w14:textId="0A6979DB" w:rsidR="005E4C0C" w:rsidRDefault="00D1199E" w:rsidP="00D35739">
      <w:pPr>
        <w:pStyle w:val="Heading2"/>
      </w:pPr>
      <w:commentRangeStart w:id="57"/>
      <w:commentRangeStart w:id="58"/>
      <w:commentRangeStart w:id="59"/>
      <w:commentRangeStart w:id="60"/>
      <w:commentRangeStart w:id="61"/>
      <w:r>
        <w:t>Performance</w:t>
      </w:r>
      <w:commentRangeEnd w:id="57"/>
      <w:r w:rsidR="00E25682">
        <w:rPr>
          <w:rStyle w:val="CommentReference"/>
          <w:rFonts w:eastAsiaTheme="minorEastAsia" w:cstheme="minorBidi"/>
          <w:b w:val="0"/>
          <w:lang w:eastAsia="zh-CN"/>
        </w:rPr>
        <w:commentReference w:id="57"/>
      </w:r>
      <w:commentRangeEnd w:id="58"/>
      <w:r w:rsidR="0000631C">
        <w:rPr>
          <w:rStyle w:val="CommentReference"/>
          <w:rFonts w:eastAsiaTheme="minorEastAsia" w:cstheme="minorBidi"/>
          <w:b w:val="0"/>
          <w:lang w:eastAsia="zh-CN"/>
        </w:rPr>
        <w:commentReference w:id="58"/>
      </w:r>
      <w:commentRangeEnd w:id="59"/>
      <w:r w:rsidR="008D31A8">
        <w:rPr>
          <w:rStyle w:val="CommentReference"/>
          <w:rFonts w:eastAsiaTheme="minorEastAsia" w:cstheme="minorBidi"/>
          <w:b w:val="0"/>
          <w:lang w:eastAsia="zh-CN"/>
        </w:rPr>
        <w:commentReference w:id="59"/>
      </w:r>
      <w:commentRangeEnd w:id="60"/>
      <w:r w:rsidR="008D31A8">
        <w:rPr>
          <w:rStyle w:val="CommentReference"/>
          <w:rFonts w:eastAsiaTheme="minorEastAsia" w:cstheme="minorBidi"/>
          <w:b w:val="0"/>
          <w:lang w:eastAsia="zh-CN"/>
        </w:rPr>
        <w:commentReference w:id="60"/>
      </w:r>
      <w:commentRangeEnd w:id="61"/>
      <w:r w:rsidR="008D31A8">
        <w:rPr>
          <w:rStyle w:val="CommentReference"/>
          <w:rFonts w:eastAsiaTheme="minorEastAsia" w:cstheme="minorBidi"/>
          <w:b w:val="0"/>
          <w:lang w:eastAsia="zh-CN"/>
        </w:rPr>
        <w:commentReference w:id="61"/>
      </w:r>
    </w:p>
    <w:tbl>
      <w:tblPr>
        <w:tblStyle w:val="TableGrid"/>
        <w:tblW w:w="0" w:type="auto"/>
        <w:tblLook w:val="04A0" w:firstRow="1" w:lastRow="0" w:firstColumn="1" w:lastColumn="0" w:noHBand="0" w:noVBand="1"/>
      </w:tblPr>
      <w:tblGrid>
        <w:gridCol w:w="2337"/>
        <w:gridCol w:w="2337"/>
        <w:gridCol w:w="2338"/>
        <w:gridCol w:w="2338"/>
      </w:tblGrid>
      <w:tr w:rsidR="00D1199E" w:rsidRPr="00EA268D" w14:paraId="6E2319ED" w14:textId="77777777" w:rsidTr="00455816">
        <w:tc>
          <w:tcPr>
            <w:tcW w:w="2337" w:type="dxa"/>
          </w:tcPr>
          <w:p w14:paraId="0E499F25" w14:textId="77777777" w:rsidR="00D1199E" w:rsidRPr="00EA268D" w:rsidRDefault="00D1199E" w:rsidP="00455816">
            <w:pPr>
              <w:rPr>
                <w:rFonts w:cs="Times New Roman"/>
                <w:lang w:eastAsia="en-US"/>
              </w:rPr>
            </w:pPr>
            <w:r w:rsidRPr="00EA268D">
              <w:rPr>
                <w:rFonts w:cs="Times New Roman"/>
                <w:lang w:eastAsia="en-US"/>
              </w:rPr>
              <w:t>CVRMSE (%)</w:t>
            </w:r>
          </w:p>
        </w:tc>
        <w:tc>
          <w:tcPr>
            <w:tcW w:w="2337" w:type="dxa"/>
          </w:tcPr>
          <w:p w14:paraId="396AFACD" w14:textId="77777777" w:rsidR="00D1199E" w:rsidRPr="00EA268D" w:rsidRDefault="00D1199E" w:rsidP="00455816">
            <w:pPr>
              <w:rPr>
                <w:rFonts w:cs="Times New Roman"/>
                <w:lang w:eastAsia="en-US"/>
              </w:rPr>
            </w:pPr>
            <w:r w:rsidRPr="00EA268D">
              <w:rPr>
                <w:rFonts w:cs="Times New Roman"/>
                <w:lang w:eastAsia="en-US"/>
              </w:rPr>
              <w:t>Rural</w:t>
            </w:r>
          </w:p>
        </w:tc>
        <w:tc>
          <w:tcPr>
            <w:tcW w:w="2338" w:type="dxa"/>
          </w:tcPr>
          <w:p w14:paraId="58245254" w14:textId="5D396233" w:rsidR="00D1199E" w:rsidRPr="00EA268D" w:rsidRDefault="00D1199E" w:rsidP="00455816">
            <w:pPr>
              <w:rPr>
                <w:rFonts w:cs="Times New Roman"/>
                <w:lang w:eastAsia="en-US"/>
              </w:rPr>
            </w:pPr>
            <w:r w:rsidRPr="00EA268D">
              <w:rPr>
                <w:rFonts w:cs="Times New Roman"/>
                <w:lang w:eastAsia="en-US"/>
              </w:rPr>
              <w:t>Only</w:t>
            </w:r>
            <w:r w:rsidR="009721B4">
              <w:rPr>
                <w:rFonts w:cs="Times New Roman"/>
                <w:lang w:eastAsia="en-US"/>
              </w:rPr>
              <w:t>-</w:t>
            </w:r>
            <w:r w:rsidRPr="00EA268D">
              <w:rPr>
                <w:rFonts w:cs="Times New Roman"/>
                <w:lang w:eastAsia="en-US"/>
              </w:rPr>
              <w:t>VCWG</w:t>
            </w:r>
          </w:p>
        </w:tc>
        <w:tc>
          <w:tcPr>
            <w:tcW w:w="2338" w:type="dxa"/>
          </w:tcPr>
          <w:p w14:paraId="047741C7" w14:textId="77777777" w:rsidR="00D1199E" w:rsidRPr="00EA268D" w:rsidRDefault="00D1199E" w:rsidP="00455816">
            <w:pPr>
              <w:rPr>
                <w:rFonts w:cs="Times New Roman"/>
                <w:lang w:eastAsia="en-US"/>
              </w:rPr>
            </w:pPr>
            <w:r w:rsidRPr="00EA268D">
              <w:rPr>
                <w:rFonts w:cs="Times New Roman"/>
                <w:lang w:eastAsia="en-US"/>
              </w:rPr>
              <w:t>Bypass</w:t>
            </w:r>
          </w:p>
        </w:tc>
      </w:tr>
      <w:tr w:rsidR="00D1199E" w:rsidRPr="00EA268D" w14:paraId="3064E90D" w14:textId="77777777" w:rsidTr="00455816">
        <w:tc>
          <w:tcPr>
            <w:tcW w:w="2337" w:type="dxa"/>
          </w:tcPr>
          <w:p w14:paraId="2B7C481C" w14:textId="733976B3"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Direct</w:t>
            </w:r>
          </w:p>
        </w:tc>
        <w:tc>
          <w:tcPr>
            <w:tcW w:w="2337" w:type="dxa"/>
          </w:tcPr>
          <w:p w14:paraId="59E7125F" w14:textId="76F64208" w:rsidR="00D1199E" w:rsidRPr="00EA268D" w:rsidRDefault="00A4124B" w:rsidP="00455816">
            <w:pPr>
              <w:rPr>
                <w:rFonts w:cs="Times New Roman"/>
                <w:lang w:eastAsia="en-US"/>
              </w:rPr>
            </w:pPr>
            <w:r>
              <w:rPr>
                <w:rFonts w:cs="Times New Roman"/>
                <w:lang w:eastAsia="en-US"/>
              </w:rPr>
              <w:t>7.27</w:t>
            </w:r>
          </w:p>
        </w:tc>
        <w:tc>
          <w:tcPr>
            <w:tcW w:w="2338" w:type="dxa"/>
          </w:tcPr>
          <w:p w14:paraId="10B899D6" w14:textId="5707FF2D" w:rsidR="00D1199E" w:rsidRPr="00EA268D" w:rsidRDefault="00A4124B" w:rsidP="00455816">
            <w:pPr>
              <w:rPr>
                <w:rFonts w:cs="Times New Roman"/>
                <w:lang w:eastAsia="en-US"/>
              </w:rPr>
            </w:pPr>
            <w:r>
              <w:rPr>
                <w:rFonts w:cs="Times New Roman"/>
                <w:lang w:eastAsia="en-US"/>
              </w:rPr>
              <w:t>18.0</w:t>
            </w:r>
            <w:ins w:id="62" w:author="Lichen Wu" w:date="2022-10-24T12:48:00Z">
              <w:r w:rsidR="00B333C3">
                <w:rPr>
                  <w:rFonts w:cs="Times New Roman"/>
                  <w:lang w:eastAsia="en-US"/>
                </w:rPr>
                <w:t>6</w:t>
              </w:r>
            </w:ins>
            <w:del w:id="63" w:author="Lichen Wu" w:date="2022-10-24T12:48:00Z">
              <w:r w:rsidDel="00B333C3">
                <w:rPr>
                  <w:rFonts w:cs="Times New Roman"/>
                  <w:lang w:eastAsia="en-US"/>
                </w:rPr>
                <w:delText>7</w:delText>
              </w:r>
            </w:del>
          </w:p>
        </w:tc>
        <w:tc>
          <w:tcPr>
            <w:tcW w:w="2338" w:type="dxa"/>
          </w:tcPr>
          <w:p w14:paraId="14F2599F" w14:textId="74BCD3D7" w:rsidR="00D1199E" w:rsidRPr="00EA268D" w:rsidRDefault="00A4124B" w:rsidP="00455816">
            <w:pPr>
              <w:rPr>
                <w:rFonts w:cs="Times New Roman"/>
                <w:lang w:eastAsia="en-US"/>
              </w:rPr>
            </w:pPr>
            <w:r>
              <w:rPr>
                <w:rFonts w:cs="Times New Roman"/>
                <w:lang w:eastAsia="en-US"/>
              </w:rPr>
              <w:t>15.8</w:t>
            </w:r>
            <w:ins w:id="64" w:author="Lichen Wu" w:date="2022-10-24T12:48:00Z">
              <w:r w:rsidR="00B333C3">
                <w:rPr>
                  <w:rFonts w:cs="Times New Roman"/>
                  <w:lang w:eastAsia="en-US"/>
                </w:rPr>
                <w:t>7</w:t>
              </w:r>
            </w:ins>
            <w:del w:id="65" w:author="Lichen Wu" w:date="2022-10-24T12:48:00Z">
              <w:r w:rsidDel="00B333C3">
                <w:rPr>
                  <w:rFonts w:cs="Times New Roman"/>
                  <w:lang w:eastAsia="en-US"/>
                </w:rPr>
                <w:delText>8</w:delText>
              </w:r>
            </w:del>
          </w:p>
        </w:tc>
      </w:tr>
      <w:tr w:rsidR="00D1199E" w:rsidRPr="00EA268D" w14:paraId="47403659" w14:textId="77777777" w:rsidTr="00455816">
        <w:tc>
          <w:tcPr>
            <w:tcW w:w="2337" w:type="dxa"/>
          </w:tcPr>
          <w:p w14:paraId="2A4D6BB8" w14:textId="55971D3F"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Real P0</w:t>
            </w:r>
          </w:p>
        </w:tc>
        <w:tc>
          <w:tcPr>
            <w:tcW w:w="2337" w:type="dxa"/>
          </w:tcPr>
          <w:p w14:paraId="772A3D12" w14:textId="77777777" w:rsidR="00D1199E" w:rsidRPr="00EA268D" w:rsidRDefault="00D1199E" w:rsidP="00455816">
            <w:pPr>
              <w:rPr>
                <w:rFonts w:cs="Times New Roman"/>
                <w:lang w:eastAsia="en-US"/>
              </w:rPr>
            </w:pPr>
          </w:p>
        </w:tc>
        <w:tc>
          <w:tcPr>
            <w:tcW w:w="2338" w:type="dxa"/>
          </w:tcPr>
          <w:p w14:paraId="2A75C377" w14:textId="1BFFEB34" w:rsidR="00D1199E" w:rsidRPr="00EA268D" w:rsidRDefault="00A4124B" w:rsidP="00455816">
            <w:pPr>
              <w:rPr>
                <w:rFonts w:cs="Times New Roman"/>
                <w:lang w:eastAsia="en-US"/>
              </w:rPr>
            </w:pPr>
            <w:r>
              <w:rPr>
                <w:rFonts w:cs="Times New Roman"/>
                <w:lang w:eastAsia="en-US"/>
              </w:rPr>
              <w:t>18.5</w:t>
            </w:r>
            <w:ins w:id="66" w:author="Lichen Wu" w:date="2022-10-24T12:48:00Z">
              <w:r w:rsidR="00B333C3">
                <w:rPr>
                  <w:rFonts w:cs="Times New Roman"/>
                  <w:lang w:eastAsia="en-US"/>
                </w:rPr>
                <w:t>5</w:t>
              </w:r>
            </w:ins>
            <w:del w:id="67" w:author="Lichen Wu" w:date="2022-10-24T12:48:00Z">
              <w:r w:rsidDel="00B333C3">
                <w:rPr>
                  <w:rFonts w:cs="Times New Roman"/>
                  <w:lang w:eastAsia="en-US"/>
                </w:rPr>
                <w:delText>6</w:delText>
              </w:r>
            </w:del>
          </w:p>
        </w:tc>
        <w:tc>
          <w:tcPr>
            <w:tcW w:w="2338" w:type="dxa"/>
          </w:tcPr>
          <w:p w14:paraId="02D883AD" w14:textId="1FDC8AB6" w:rsidR="00D1199E" w:rsidRPr="00EA268D" w:rsidRDefault="00A4124B" w:rsidP="00455816">
            <w:pPr>
              <w:rPr>
                <w:rFonts w:cs="Times New Roman"/>
                <w:lang w:eastAsia="en-US"/>
              </w:rPr>
            </w:pPr>
            <w:r>
              <w:rPr>
                <w:rFonts w:cs="Times New Roman"/>
                <w:lang w:eastAsia="en-US"/>
              </w:rPr>
              <w:t>16.4</w:t>
            </w:r>
            <w:del w:id="68" w:author="Lichen Wu" w:date="2022-10-24T12:48:00Z">
              <w:r w:rsidDel="00B333C3">
                <w:rPr>
                  <w:rFonts w:cs="Times New Roman"/>
                  <w:lang w:eastAsia="en-US"/>
                </w:rPr>
                <w:delText>1</w:delText>
              </w:r>
            </w:del>
          </w:p>
        </w:tc>
      </w:tr>
      <w:tr w:rsidR="00D1199E" w:rsidRPr="00EA268D" w14:paraId="7132A90C" w14:textId="77777777" w:rsidTr="00455816">
        <w:tc>
          <w:tcPr>
            <w:tcW w:w="2337" w:type="dxa"/>
          </w:tcPr>
          <w:p w14:paraId="0571DE83" w14:textId="3E025B9E"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Real EPW</w:t>
            </w:r>
          </w:p>
        </w:tc>
        <w:tc>
          <w:tcPr>
            <w:tcW w:w="2337" w:type="dxa"/>
          </w:tcPr>
          <w:p w14:paraId="7C71FA76" w14:textId="77777777" w:rsidR="00D1199E" w:rsidRPr="00EA268D" w:rsidRDefault="00D1199E" w:rsidP="00455816">
            <w:pPr>
              <w:rPr>
                <w:rFonts w:cs="Times New Roman"/>
                <w:lang w:eastAsia="en-US"/>
              </w:rPr>
            </w:pPr>
          </w:p>
        </w:tc>
        <w:tc>
          <w:tcPr>
            <w:tcW w:w="2338" w:type="dxa"/>
          </w:tcPr>
          <w:p w14:paraId="3BA28DE2" w14:textId="561DFCD6" w:rsidR="00D1199E" w:rsidRPr="00EA268D" w:rsidRDefault="00A4124B" w:rsidP="00455816">
            <w:pPr>
              <w:rPr>
                <w:rFonts w:cs="Times New Roman"/>
                <w:lang w:eastAsia="en-US"/>
              </w:rPr>
            </w:pPr>
            <w:r>
              <w:rPr>
                <w:rFonts w:cs="Times New Roman"/>
                <w:lang w:eastAsia="en-US"/>
              </w:rPr>
              <w:t>19.6</w:t>
            </w:r>
            <w:ins w:id="69" w:author="Lichen Wu" w:date="2022-10-24T12:48:00Z">
              <w:r w:rsidR="00B333C3">
                <w:rPr>
                  <w:rFonts w:cs="Times New Roman"/>
                  <w:lang w:eastAsia="en-US"/>
                </w:rPr>
                <w:t>7</w:t>
              </w:r>
            </w:ins>
            <w:del w:id="70" w:author="Lichen Wu" w:date="2022-10-24T12:48:00Z">
              <w:r w:rsidDel="00B333C3">
                <w:rPr>
                  <w:rFonts w:cs="Times New Roman"/>
                  <w:lang w:eastAsia="en-US"/>
                </w:rPr>
                <w:delText>9</w:delText>
              </w:r>
            </w:del>
          </w:p>
        </w:tc>
        <w:tc>
          <w:tcPr>
            <w:tcW w:w="2338" w:type="dxa"/>
          </w:tcPr>
          <w:p w14:paraId="6629EB3E" w14:textId="6711528F" w:rsidR="00D1199E" w:rsidRPr="00EA268D" w:rsidRDefault="00A4124B" w:rsidP="00455816">
            <w:pPr>
              <w:rPr>
                <w:rFonts w:cs="Times New Roman"/>
                <w:lang w:eastAsia="en-US"/>
              </w:rPr>
            </w:pPr>
            <w:r>
              <w:rPr>
                <w:rFonts w:cs="Times New Roman"/>
                <w:lang w:eastAsia="en-US"/>
              </w:rPr>
              <w:t>17.7</w:t>
            </w:r>
            <w:ins w:id="71" w:author="Lichen Wu" w:date="2022-10-24T12:48:00Z">
              <w:r w:rsidR="00B333C3">
                <w:rPr>
                  <w:rFonts w:cs="Times New Roman"/>
                  <w:lang w:eastAsia="en-US"/>
                </w:rPr>
                <w:t>3</w:t>
              </w:r>
            </w:ins>
            <w:del w:id="72" w:author="Lichen Wu" w:date="2022-10-24T12:48:00Z">
              <w:r w:rsidDel="00B333C3">
                <w:rPr>
                  <w:rFonts w:cs="Times New Roman"/>
                  <w:lang w:eastAsia="en-US"/>
                </w:rPr>
                <w:delText>4</w:delText>
              </w:r>
            </w:del>
          </w:p>
        </w:tc>
      </w:tr>
    </w:tbl>
    <w:p w14:paraId="4A489C39" w14:textId="5E9E1916" w:rsidR="00E758A6" w:rsidRPr="00EA268D" w:rsidRDefault="00E758A6" w:rsidP="00C91343">
      <w:pPr>
        <w:rPr>
          <w:rFonts w:cs="Times New Roman"/>
        </w:rPr>
      </w:pPr>
    </w:p>
    <w:p w14:paraId="7083536B" w14:textId="1E82CCE1" w:rsidR="008224F0" w:rsidRPr="00EA268D" w:rsidRDefault="008224F0" w:rsidP="002727AB">
      <w:pPr>
        <w:pStyle w:val="Heading1"/>
      </w:pPr>
      <w:r w:rsidRPr="00EA268D">
        <w:t>Vancouver Rural</w:t>
      </w:r>
      <w:r w:rsidR="00F80997">
        <w:t xml:space="preserve"> </w:t>
      </w:r>
      <w:r w:rsidRPr="00EA268D">
        <w:t>Model</w:t>
      </w:r>
    </w:p>
    <w:p w14:paraId="16CF23FD" w14:textId="77777777" w:rsidR="0066520B" w:rsidRDefault="005F3B85" w:rsidP="0066520B">
      <w:pPr>
        <w:keepNext/>
        <w:jc w:val="center"/>
      </w:pPr>
      <w:r w:rsidRPr="00EA268D">
        <w:rPr>
          <w:rFonts w:cs="Times New Roman"/>
          <w:noProof/>
          <w:lang w:eastAsia="en-US"/>
        </w:rPr>
        <w:drawing>
          <wp:inline distT="0" distB="0" distL="0" distR="0" wp14:anchorId="7E607934" wp14:editId="1F6EFC7F">
            <wp:extent cx="3895536" cy="2934970"/>
            <wp:effectExtent l="0" t="0" r="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2"/>
                    <a:stretch>
                      <a:fillRect/>
                    </a:stretch>
                  </pic:blipFill>
                  <pic:spPr>
                    <a:xfrm>
                      <a:off x="0" y="0"/>
                      <a:ext cx="3897692" cy="2936594"/>
                    </a:xfrm>
                    <a:prstGeom prst="rect">
                      <a:avLst/>
                    </a:prstGeom>
                  </pic:spPr>
                </pic:pic>
              </a:graphicData>
            </a:graphic>
          </wp:inline>
        </w:drawing>
      </w:r>
    </w:p>
    <w:p w14:paraId="28CCE5C3" w14:textId="583C5F77" w:rsidR="005F3B85" w:rsidRDefault="0066520B" w:rsidP="00D35739">
      <w:pPr>
        <w:pStyle w:val="Caption"/>
      </w:pPr>
      <w:r>
        <w:t xml:space="preserve">Figure </w:t>
      </w:r>
      <w:fldSimple w:instr=" SEQ Figure \* ARABIC ">
        <w:r w:rsidR="00D35739">
          <w:rPr>
            <w:noProof/>
          </w:rPr>
          <w:t>4</w:t>
        </w:r>
      </w:fldSimple>
      <w:r>
        <w:t xml:space="preserve"> </w:t>
      </w:r>
      <w:r w:rsidRPr="0073366E">
        <w:t xml:space="preserve">Map of weather station network during </w:t>
      </w:r>
      <w:r>
        <w:t>V</w:t>
      </w:r>
      <w:r>
        <w:rPr>
          <w:rFonts w:hint="eastAsia"/>
        </w:rPr>
        <w:t>an</w:t>
      </w:r>
      <w:r>
        <w:t>couver Sunset</w:t>
      </w:r>
      <w:r w:rsidRPr="0073366E">
        <w:t xml:space="preserve"> campaign in </w:t>
      </w:r>
      <w:r>
        <w:t>Vancouver</w:t>
      </w:r>
      <w:r w:rsidRPr="0073366E">
        <w:t xml:space="preserve">, </w:t>
      </w:r>
      <w:r>
        <w:t>Canada</w:t>
      </w:r>
      <w:r w:rsidRPr="0073366E">
        <w:t xml:space="preserve">, from </w:t>
      </w:r>
      <w:r>
        <w:t>May</w:t>
      </w:r>
      <w:r w:rsidRPr="0073366E">
        <w:t xml:space="preserve"> 200</w:t>
      </w:r>
      <w:r>
        <w:t>8</w:t>
      </w:r>
      <w:r w:rsidRPr="0073366E">
        <w:t xml:space="preserve"> to </w:t>
      </w:r>
      <w:r>
        <w:t>Sep</w:t>
      </w:r>
      <w:r w:rsidRPr="0073366E">
        <w:t xml:space="preserve"> 200</w:t>
      </w:r>
      <w:r>
        <w:t>8</w:t>
      </w:r>
      <w:r w:rsidRPr="0073366E">
        <w:t>.</w:t>
      </w:r>
    </w:p>
    <w:p w14:paraId="7C6346A0" w14:textId="29D7D4A8" w:rsidR="008E5622" w:rsidRDefault="008E5622" w:rsidP="00D35739">
      <w:pPr>
        <w:pStyle w:val="Heading2"/>
      </w:pPr>
      <w:r>
        <w:t>Campaign introduction</w:t>
      </w:r>
    </w:p>
    <w:p w14:paraId="0C5586F3" w14:textId="7BEE9957" w:rsidR="009721B4" w:rsidRPr="00D35739" w:rsidRDefault="009721B4" w:rsidP="009721B4">
      <w:commentRangeStart w:id="73"/>
      <w:r w:rsidRPr="00D35739">
        <w:t>The</w:t>
      </w:r>
      <w:commentRangeEnd w:id="73"/>
      <w:r w:rsidR="00E25682" w:rsidRPr="00D35739">
        <w:rPr>
          <w:rPrChange w:id="74" w:author="Lichen Wu" w:date="2022-10-24T11:08:00Z">
            <w:rPr>
              <w:rStyle w:val="CommentReference"/>
            </w:rPr>
          </w:rPrChange>
        </w:rPr>
        <w:commentReference w:id="73"/>
      </w:r>
      <w:r w:rsidRPr="00D35739">
        <w:t xml:space="preserve"> </w:t>
      </w:r>
      <w:r w:rsidR="00193DD1" w:rsidRPr="00D35739">
        <w:t>Sunset neighborhood field measurements</w:t>
      </w:r>
      <w:r w:rsidRPr="00D35739">
        <w:t xml:space="preserve"> campaign has been conducted in </w:t>
      </w:r>
      <w:r w:rsidR="00193DD1" w:rsidRPr="00D35739">
        <w:t>Vancouver</w:t>
      </w:r>
      <w:r w:rsidRPr="00D35739">
        <w:t xml:space="preserve">, </w:t>
      </w:r>
      <w:r w:rsidR="00193DD1" w:rsidRPr="00D35739">
        <w:t xml:space="preserve">Canada, in 2008. </w:t>
      </w:r>
      <w:r w:rsidRPr="00D35739">
        <w:t xml:space="preserve">As summarized in </w:t>
      </w:r>
      <w:r w:rsidR="00471EFA" w:rsidRPr="00D35739">
        <w:fldChar w:fldCharType="begin"/>
      </w:r>
      <w:r w:rsidR="00471EFA" w:rsidRPr="00D35739">
        <w:instrText xml:space="preserve"> ADDIN ZOTERO_ITEM CSL_CITATION {"citationID":"IvdQDus3","properties":{"formattedCitation":"[7]","plainCitation":"[7]","noteIndex":0},"citationItems":[{"id":2499,"uris":["http://zotero.org/users/3944343/items/LVFIPSQ6"],"itemData":{"id":2499,"type":"article-journal","container-title":"Theoretical and Applied Climatology","DOI":"10.1007/s00704-014-1124-0","ISSN":"0177-798X, 1434-4483","issue":"3-4","journalAbbreviation":"Theor Appl Climatol","language":"en","page":"733-755","source":"DOI.org (Crossref)","title":"Spatial source attribution of measured urban eddy covariance CO2 fluxes","volume":"119","author":[{"family":"Crawford","given":"B."},{"family":"Christen","given":"A."}],"issued":{"date-parts":[["2015",2]]}}}],"schema":"https://github.com/citation-style-language/schema/raw/master/csl-citation.json"} </w:instrText>
      </w:r>
      <w:r w:rsidR="00471EFA" w:rsidRPr="00D35739">
        <w:fldChar w:fldCharType="separate"/>
      </w:r>
      <w:r w:rsidR="00471EFA" w:rsidRPr="00D35739">
        <w:t>[7]</w:t>
      </w:r>
      <w:r w:rsidR="00471EFA" w:rsidRPr="00D35739">
        <w:fldChar w:fldCharType="end"/>
      </w:r>
      <w:r w:rsidRPr="00D35739">
        <w:t>, the</w:t>
      </w:r>
      <w:r w:rsidR="00193DD1" w:rsidRPr="00D35739">
        <w:t xml:space="preserve"> neighborhood is classified as LCZ-9 “open-set </w:t>
      </w:r>
      <w:proofErr w:type="spellStart"/>
      <w:r w:rsidR="00193DD1" w:rsidRPr="00D35739">
        <w:t>lowrise</w:t>
      </w:r>
      <w:proofErr w:type="spellEnd"/>
      <w:r w:rsidR="00193DD1" w:rsidRPr="00D35739">
        <w:t>” and primarily residential area.</w:t>
      </w:r>
      <w:r w:rsidRPr="00D35739">
        <w:t xml:space="preserve"> In this study, Post 80s </w:t>
      </w:r>
      <w:r w:rsidR="00193DD1" w:rsidRPr="00D35739">
        <w:t>Small</w:t>
      </w:r>
      <w:r w:rsidRPr="00D35739">
        <w:t xml:space="preserve"> Office 4</w:t>
      </w:r>
      <w:r w:rsidR="00193DD1" w:rsidRPr="00D35739">
        <w:t>C</w:t>
      </w:r>
      <w:r w:rsidRPr="00D35739">
        <w:t xml:space="preserve"> from DOE website</w:t>
      </w:r>
      <w:r w:rsidR="00873F8D" w:rsidRPr="00D35739">
        <w:t xml:space="preserve"> </w:t>
      </w:r>
      <w:r w:rsidR="00873F8D" w:rsidRPr="00D35739">
        <w:fldChar w:fldCharType="begin"/>
      </w:r>
      <w:r w:rsidR="00873F8D" w:rsidRPr="00D35739">
        <w:instrText xml:space="preserve"> ADDIN ZOTERO_ITEM CSL_CITATION {"citationID":"kiVwZusD","properties":{"formattedCitation":"[6]","plainCitation":"[6]","noteIndex":0},"citationItems":[{"id":1153,"uris":["http://zotero.org/users/3944343/items/4FX7T9CI"],"itemData":{"id":1153,"type":"webpage","abstract":"DOE, in conjunction with three of its national laboratories, developed commercial reference buildings, formerly kno...","container-title":"Energy.gov","language":"en","title":"Commercial Reference Buildings","URL":"https://www.energy.gov/eere/buildings/commercial-reference-buildings","accessed":{"date-parts":[["2022",5,30]]}}}],"schema":"https://github.com/citation-style-language/schema/raw/master/csl-citation.json"} </w:instrText>
      </w:r>
      <w:r w:rsidR="00873F8D" w:rsidRPr="00D35739">
        <w:fldChar w:fldCharType="separate"/>
      </w:r>
      <w:r w:rsidR="00873F8D" w:rsidRPr="00D35739">
        <w:t>[6]</w:t>
      </w:r>
      <w:r w:rsidR="00873F8D" w:rsidRPr="00D35739">
        <w:fldChar w:fldCharType="end"/>
      </w:r>
      <w:r w:rsidRPr="00D35739">
        <w:t xml:space="preserve"> has been used as the prototype building energy model, while </w:t>
      </w:r>
      <w:r w:rsidR="00193DD1" w:rsidRPr="00D35739">
        <w:t>its internal gains has been modified as residential type.</w:t>
      </w:r>
    </w:p>
    <w:p w14:paraId="4826CA1B" w14:textId="7A10F8C2" w:rsidR="009721B4" w:rsidRPr="00D35739" w:rsidRDefault="009721B4" w:rsidP="009721B4">
      <w:r w:rsidRPr="00D35739">
        <w:lastRenderedPageBreak/>
        <w:t xml:space="preserve">As for the forcing weather observations dataset, </w:t>
      </w:r>
      <w:r w:rsidR="008F4217" w:rsidRPr="00D35739">
        <w:rPr>
          <w:rPrChange w:id="75" w:author="Lichen Wu" w:date="2022-10-24T11:08:00Z">
            <w:rPr>
              <w:rFonts w:cs="Times New Roman"/>
              <w:lang w:eastAsia="en-US"/>
            </w:rPr>
          </w:rPrChange>
        </w:rPr>
        <w:t>CAN_BC_Vancouver.718920_CWEC has been selected as the EPW template</w:t>
      </w:r>
      <w:r w:rsidR="00C8616F" w:rsidRPr="00D35739">
        <w:rPr>
          <w:rPrChange w:id="76" w:author="Lichen Wu" w:date="2022-10-24T11:08:00Z">
            <w:rPr>
              <w:rFonts w:cs="Times New Roman"/>
              <w:lang w:eastAsia="en-US"/>
            </w:rPr>
          </w:rPrChange>
        </w:rPr>
        <w:fldChar w:fldCharType="begin"/>
      </w:r>
      <w:r w:rsidR="00C8616F" w:rsidRPr="00D35739">
        <w:rPr>
          <w:rPrChange w:id="77" w:author="Lichen Wu" w:date="2022-10-24T11:08:00Z">
            <w:rPr>
              <w:rFonts w:cs="Times New Roman"/>
              <w:lang w:eastAsia="en-US"/>
            </w:rPr>
          </w:rPrChange>
        </w:rPr>
        <w:instrText xml:space="preserve"> ADDIN ZOTERO_ITEM CSL_CITATION {"citationID":"EnNsP6BF","properties":{"formattedCitation":"[8]","plainCitation":"[8]","noteIndex":0},"citationItems":[{"id":2726,"uris":["http://zotero.org/users/3944343/items/BZKJGB3I"],"itemData":{"id":2726,"type":"webpage","title":"EnergyPlus","URL":"https://energyplus.net/weather","accessed":{"date-parts":[["2022",10,21]]}}}],"schema":"https://github.com/citation-style-language/schema/raw/master/csl-citation.json"} </w:instrText>
      </w:r>
      <w:r w:rsidR="00C8616F" w:rsidRPr="00D35739">
        <w:rPr>
          <w:rPrChange w:id="78" w:author="Lichen Wu" w:date="2022-10-24T11:08:00Z">
            <w:rPr>
              <w:rFonts w:cs="Times New Roman"/>
              <w:lang w:eastAsia="en-US"/>
            </w:rPr>
          </w:rPrChange>
        </w:rPr>
        <w:fldChar w:fldCharType="separate"/>
      </w:r>
      <w:r w:rsidR="00C8616F" w:rsidRPr="00D35739">
        <w:t>[8]</w:t>
      </w:r>
      <w:r w:rsidR="00C8616F" w:rsidRPr="00D35739">
        <w:rPr>
          <w:rPrChange w:id="79" w:author="Lichen Wu" w:date="2022-10-24T11:08:00Z">
            <w:rPr>
              <w:rFonts w:cs="Times New Roman"/>
              <w:lang w:eastAsia="en-US"/>
            </w:rPr>
          </w:rPrChange>
        </w:rPr>
        <w:fldChar w:fldCharType="end"/>
      </w:r>
      <w:r w:rsidR="008F4217" w:rsidRPr="00D35739">
        <w:rPr>
          <w:rPrChange w:id="80" w:author="Lichen Wu" w:date="2022-10-24T11:08:00Z">
            <w:rPr>
              <w:rFonts w:cs="Times New Roman"/>
              <w:lang w:eastAsia="en-US"/>
            </w:rPr>
          </w:rPrChange>
        </w:rPr>
        <w:t xml:space="preserve">. And the Integrated Surface Dataset (Global, Hourly) </w:t>
      </w:r>
      <w:r w:rsidR="00C8616F" w:rsidRPr="00D35739">
        <w:rPr>
          <w:rPrChange w:id="81" w:author="Lichen Wu" w:date="2022-10-24T11:08:00Z">
            <w:rPr>
              <w:rFonts w:cs="Times New Roman"/>
              <w:lang w:eastAsia="en-US"/>
            </w:rPr>
          </w:rPrChange>
        </w:rPr>
        <w:fldChar w:fldCharType="begin"/>
      </w:r>
      <w:r w:rsidR="00C8616F" w:rsidRPr="00D35739">
        <w:rPr>
          <w:rPrChange w:id="82" w:author="Lichen Wu" w:date="2022-10-24T11:08:00Z">
            <w:rPr>
              <w:rFonts w:cs="Times New Roman"/>
              <w:lang w:eastAsia="en-US"/>
            </w:rPr>
          </w:rPrChange>
        </w:rPr>
        <w:instrText xml:space="preserve"> ADDIN ZOTERO_ITEM CSL_CITATION {"citationID":"aMfTUS97","properties":{"formattedCitation":"[9]","plainCitation":"[9]","noteIndex":0},"citationItems":[{"id":2724,"uris":["http://zotero.org/users/3944343/items/WHD3NEQU"],"itemData":{"id":2724,"type":"webpage","title":"Data Search | National Centers for Environmental Information (NCEI)","URL":"https://www.ncei.noaa.gov/access/search/data-search/global-hourly","accessed":{"date-parts":[["2022",10,21]]}}}],"schema":"https://github.com/citation-style-language/schema/raw/master/csl-citation.json"} </w:instrText>
      </w:r>
      <w:r w:rsidR="00C8616F" w:rsidRPr="00D35739">
        <w:rPr>
          <w:rPrChange w:id="83" w:author="Lichen Wu" w:date="2022-10-24T11:08:00Z">
            <w:rPr>
              <w:rFonts w:cs="Times New Roman"/>
              <w:lang w:eastAsia="en-US"/>
            </w:rPr>
          </w:rPrChange>
        </w:rPr>
        <w:fldChar w:fldCharType="separate"/>
      </w:r>
      <w:r w:rsidR="00C8616F" w:rsidRPr="00D35739">
        <w:t>[9]</w:t>
      </w:r>
      <w:r w:rsidR="00C8616F" w:rsidRPr="00D35739">
        <w:rPr>
          <w:rPrChange w:id="84" w:author="Lichen Wu" w:date="2022-10-24T11:08:00Z">
            <w:rPr>
              <w:rFonts w:cs="Times New Roman"/>
              <w:lang w:eastAsia="en-US"/>
            </w:rPr>
          </w:rPrChange>
        </w:rPr>
        <w:fldChar w:fldCharType="end"/>
      </w:r>
      <w:r w:rsidR="008F4217" w:rsidRPr="00D35739">
        <w:rPr>
          <w:rPrChange w:id="85" w:author="Lichen Wu" w:date="2022-10-24T11:08:00Z">
            <w:rPr>
              <w:rFonts w:cs="Times New Roman"/>
              <w:lang w:eastAsia="en-US"/>
            </w:rPr>
          </w:rPrChange>
        </w:rPr>
        <w:t>data for weather station 718920 (Vancouver International Airport for 2008) has been used as the actual rural measurement</w:t>
      </w:r>
      <w:r w:rsidR="008F4217" w:rsidRPr="00D35739">
        <w:t xml:space="preserve">s. And the missing data has been filled will interpolated data </w:t>
      </w:r>
      <w:commentRangeStart w:id="86"/>
      <w:r w:rsidR="008F4217" w:rsidRPr="00D35739">
        <w:t>from their neighboring measurements</w:t>
      </w:r>
      <w:commentRangeEnd w:id="86"/>
      <w:r w:rsidR="00E25682" w:rsidRPr="00D35739">
        <w:rPr>
          <w:rPrChange w:id="87" w:author="Lichen Wu" w:date="2022-10-24T11:08:00Z">
            <w:rPr>
              <w:rStyle w:val="CommentReference"/>
            </w:rPr>
          </w:rPrChange>
        </w:rPr>
        <w:commentReference w:id="86"/>
      </w:r>
      <w:r w:rsidR="008F4217" w:rsidRPr="00D35739">
        <w:t xml:space="preserve"> before they were formatted as hourly EPW file. </w:t>
      </w:r>
      <w:commentRangeStart w:id="88"/>
      <w:r w:rsidR="008F4217" w:rsidRPr="00D35739">
        <w:rPr>
          <w:rPrChange w:id="89" w:author="Lichen Wu" w:date="2022-10-24T11:08:00Z">
            <w:rPr>
              <w:rFonts w:cs="Times New Roman"/>
              <w:lang w:eastAsia="en-US"/>
            </w:rPr>
          </w:rPrChange>
        </w:rPr>
        <w:t>TMP, DEW, SLP from the Integrated Surface Dataset have been used to calculate real time dry bulb air temperature, dew point temperature, relative humidity, and atmospheric pressure.</w:t>
      </w:r>
      <w:r w:rsidR="008F4217" w:rsidRPr="00D35739">
        <w:t xml:space="preserve"> </w:t>
      </w:r>
      <w:commentRangeEnd w:id="88"/>
      <w:r w:rsidR="00E25682" w:rsidRPr="00D35739">
        <w:rPr>
          <w:rPrChange w:id="90" w:author="Lichen Wu" w:date="2022-10-24T11:08:00Z">
            <w:rPr>
              <w:rStyle w:val="CommentReference"/>
            </w:rPr>
          </w:rPrChange>
        </w:rPr>
        <w:commentReference w:id="88"/>
      </w:r>
      <w:r w:rsidRPr="00D35739">
        <w:t xml:space="preserve">The validating weather observations are compared to the model predictions of air temperature within building heights on a </w:t>
      </w:r>
      <w:r w:rsidR="008F4217" w:rsidRPr="00D35739">
        <w:t>30mins</w:t>
      </w:r>
      <w:r w:rsidRPr="00D35739">
        <w:t xml:space="preserve"> basis. </w:t>
      </w:r>
    </w:p>
    <w:tbl>
      <w:tblPr>
        <w:tblW w:w="6500" w:type="dxa"/>
        <w:jc w:val="center"/>
        <w:tblLook w:val="04A0" w:firstRow="1" w:lastRow="0" w:firstColumn="1" w:lastColumn="0" w:noHBand="0" w:noVBand="1"/>
      </w:tblPr>
      <w:tblGrid>
        <w:gridCol w:w="960"/>
        <w:gridCol w:w="2540"/>
        <w:gridCol w:w="3000"/>
      </w:tblGrid>
      <w:tr w:rsidR="005355F9" w:rsidRPr="005355F9" w14:paraId="35C8A75D" w14:textId="77777777" w:rsidTr="005355F9">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E855736"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 </w:t>
            </w:r>
          </w:p>
        </w:tc>
        <w:tc>
          <w:tcPr>
            <w:tcW w:w="2540" w:type="dxa"/>
            <w:tcBorders>
              <w:top w:val="single" w:sz="8" w:space="0" w:color="auto"/>
              <w:left w:val="nil"/>
              <w:bottom w:val="single" w:sz="8" w:space="0" w:color="auto"/>
              <w:right w:val="single" w:sz="8" w:space="0" w:color="auto"/>
            </w:tcBorders>
            <w:shd w:val="clear" w:color="auto" w:fill="auto"/>
            <w:noWrap/>
            <w:vAlign w:val="center"/>
            <w:hideMark/>
          </w:tcPr>
          <w:p w14:paraId="5C6FBB23"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 </w:t>
            </w:r>
          </w:p>
        </w:tc>
        <w:tc>
          <w:tcPr>
            <w:tcW w:w="3000" w:type="dxa"/>
            <w:tcBorders>
              <w:top w:val="single" w:sz="8" w:space="0" w:color="auto"/>
              <w:left w:val="nil"/>
              <w:bottom w:val="single" w:sz="8" w:space="0" w:color="auto"/>
              <w:right w:val="single" w:sz="8" w:space="0" w:color="auto"/>
            </w:tcBorders>
            <w:shd w:val="clear" w:color="auto" w:fill="auto"/>
            <w:noWrap/>
            <w:vAlign w:val="center"/>
            <w:hideMark/>
          </w:tcPr>
          <w:p w14:paraId="456B05C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Sunset Neighborhood</w:t>
            </w:r>
          </w:p>
        </w:tc>
      </w:tr>
      <w:tr w:rsidR="005355F9" w:rsidRPr="005355F9" w14:paraId="21EBF5B7" w14:textId="77777777" w:rsidTr="005355F9">
        <w:trPr>
          <w:trHeight w:val="276"/>
          <w:jc w:val="center"/>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C963FD"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UWG</w:t>
            </w:r>
          </w:p>
        </w:tc>
        <w:tc>
          <w:tcPr>
            <w:tcW w:w="2540" w:type="dxa"/>
            <w:tcBorders>
              <w:top w:val="nil"/>
              <w:left w:val="nil"/>
              <w:bottom w:val="nil"/>
              <w:right w:val="single" w:sz="8" w:space="0" w:color="auto"/>
            </w:tcBorders>
            <w:shd w:val="clear" w:color="auto" w:fill="auto"/>
            <w:vAlign w:val="center"/>
            <w:hideMark/>
          </w:tcPr>
          <w:p w14:paraId="620DCC8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Theta of Canyon</w:t>
            </w:r>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66B6AC6"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w:t>
            </w:r>
          </w:p>
        </w:tc>
      </w:tr>
      <w:tr w:rsidR="005355F9" w:rsidRPr="005355F9" w14:paraId="5EDC299A" w14:textId="77777777" w:rsidTr="005355F9">
        <w:trPr>
          <w:trHeight w:val="660"/>
          <w:jc w:val="center"/>
        </w:trPr>
        <w:tc>
          <w:tcPr>
            <w:tcW w:w="960" w:type="dxa"/>
            <w:vMerge/>
            <w:tcBorders>
              <w:top w:val="nil"/>
              <w:left w:val="single" w:sz="8" w:space="0" w:color="auto"/>
              <w:bottom w:val="single" w:sz="8" w:space="0" w:color="000000"/>
              <w:right w:val="single" w:sz="8" w:space="0" w:color="auto"/>
            </w:tcBorders>
            <w:vAlign w:val="center"/>
            <w:hideMark/>
          </w:tcPr>
          <w:p w14:paraId="743E2167"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vAlign w:val="center"/>
            <w:hideMark/>
          </w:tcPr>
          <w:p w14:paraId="0E9467E7"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[degree relative to north, -90 to 90]</w:t>
            </w:r>
          </w:p>
        </w:tc>
        <w:tc>
          <w:tcPr>
            <w:tcW w:w="3000" w:type="dxa"/>
            <w:vMerge/>
            <w:tcBorders>
              <w:top w:val="nil"/>
              <w:left w:val="single" w:sz="8" w:space="0" w:color="auto"/>
              <w:bottom w:val="single" w:sz="8" w:space="0" w:color="000000"/>
              <w:right w:val="single" w:sz="8" w:space="0" w:color="auto"/>
            </w:tcBorders>
            <w:vAlign w:val="center"/>
            <w:hideMark/>
          </w:tcPr>
          <w:p w14:paraId="6E62C994" w14:textId="77777777" w:rsidR="005355F9" w:rsidRPr="005355F9" w:rsidRDefault="005355F9" w:rsidP="005355F9">
            <w:pPr>
              <w:spacing w:after="0" w:line="240" w:lineRule="auto"/>
              <w:rPr>
                <w:rFonts w:eastAsia="Times New Roman" w:cs="Times New Roman"/>
                <w:color w:val="000000"/>
              </w:rPr>
            </w:pPr>
          </w:p>
        </w:tc>
      </w:tr>
      <w:tr w:rsidR="005355F9" w:rsidRPr="005355F9" w14:paraId="0FAB2A73"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3F34D615"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905B500"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Mean building heights[m]</w:t>
            </w:r>
          </w:p>
        </w:tc>
        <w:tc>
          <w:tcPr>
            <w:tcW w:w="3000" w:type="dxa"/>
            <w:tcBorders>
              <w:top w:val="nil"/>
              <w:left w:val="nil"/>
              <w:bottom w:val="single" w:sz="8" w:space="0" w:color="auto"/>
              <w:right w:val="single" w:sz="8" w:space="0" w:color="auto"/>
            </w:tcBorders>
            <w:shd w:val="clear" w:color="auto" w:fill="auto"/>
            <w:noWrap/>
            <w:vAlign w:val="center"/>
            <w:hideMark/>
          </w:tcPr>
          <w:p w14:paraId="1AFDA4E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6.5</w:t>
            </w:r>
          </w:p>
        </w:tc>
      </w:tr>
      <w:tr w:rsidR="005355F9" w:rsidRPr="005355F9" w14:paraId="52833796"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34884808"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B4034F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Urban domain height [m]</w:t>
            </w:r>
          </w:p>
        </w:tc>
        <w:tc>
          <w:tcPr>
            <w:tcW w:w="3000" w:type="dxa"/>
            <w:tcBorders>
              <w:top w:val="nil"/>
              <w:left w:val="nil"/>
              <w:bottom w:val="single" w:sz="8" w:space="0" w:color="auto"/>
              <w:right w:val="single" w:sz="8" w:space="0" w:color="auto"/>
            </w:tcBorders>
            <w:shd w:val="clear" w:color="auto" w:fill="auto"/>
            <w:noWrap/>
            <w:vAlign w:val="center"/>
            <w:hideMark/>
          </w:tcPr>
          <w:p w14:paraId="193CF4AC"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20</w:t>
            </w:r>
          </w:p>
        </w:tc>
      </w:tr>
      <w:tr w:rsidR="005355F9" w:rsidRPr="005355F9" w14:paraId="630D76BA"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0EF84BD0"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68127A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Albedo (roof, wall, veg)</w:t>
            </w:r>
          </w:p>
        </w:tc>
        <w:tc>
          <w:tcPr>
            <w:tcW w:w="3000" w:type="dxa"/>
            <w:tcBorders>
              <w:top w:val="nil"/>
              <w:left w:val="nil"/>
              <w:bottom w:val="single" w:sz="8" w:space="0" w:color="auto"/>
              <w:right w:val="single" w:sz="8" w:space="0" w:color="auto"/>
            </w:tcBorders>
            <w:shd w:val="clear" w:color="auto" w:fill="auto"/>
            <w:noWrap/>
            <w:vAlign w:val="center"/>
            <w:hideMark/>
          </w:tcPr>
          <w:p w14:paraId="03DA26C1"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0.13, 0.2, 0.27</w:t>
            </w:r>
          </w:p>
        </w:tc>
      </w:tr>
      <w:tr w:rsidR="005355F9" w:rsidRPr="005355F9" w14:paraId="34692AFE"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1690BBC1"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nil"/>
              <w:right w:val="single" w:sz="8" w:space="0" w:color="auto"/>
            </w:tcBorders>
            <w:shd w:val="clear" w:color="auto" w:fill="auto"/>
            <w:noWrap/>
            <w:vAlign w:val="center"/>
            <w:hideMark/>
          </w:tcPr>
          <w:p w14:paraId="497F8A18" w14:textId="77777777" w:rsidR="005355F9" w:rsidRPr="005355F9" w:rsidRDefault="005355F9" w:rsidP="005355F9">
            <w:pPr>
              <w:spacing w:after="0" w:line="240" w:lineRule="auto"/>
              <w:jc w:val="center"/>
              <w:rPr>
                <w:rFonts w:eastAsia="Times New Roman" w:cs="Times New Roman"/>
                <w:b/>
                <w:bCs/>
                <w:color w:val="000000"/>
              </w:rPr>
            </w:pPr>
            <w:proofErr w:type="spellStart"/>
            <w:r w:rsidRPr="005355F9">
              <w:rPr>
                <w:rFonts w:eastAsia="Times New Roman" w:cs="Times New Roman"/>
                <w:b/>
                <w:bCs/>
                <w:color w:val="000000"/>
              </w:rPr>
              <w:t>Emissitivities</w:t>
            </w:r>
            <w:proofErr w:type="spellEnd"/>
            <w:r w:rsidRPr="005355F9">
              <w:rPr>
                <w:rFonts w:eastAsia="Times New Roman" w:cs="Times New Roman"/>
                <w:b/>
                <w:bCs/>
                <w:color w:val="000000"/>
              </w:rPr>
              <w:t xml:space="preserve"> </w:t>
            </w:r>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CE1904A"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0.95,0.95</w:t>
            </w:r>
          </w:p>
        </w:tc>
      </w:tr>
      <w:tr w:rsidR="005355F9" w:rsidRPr="005355F9" w14:paraId="0CB89BBA" w14:textId="77777777" w:rsidTr="005355F9">
        <w:trPr>
          <w:trHeight w:val="216"/>
          <w:jc w:val="center"/>
        </w:trPr>
        <w:tc>
          <w:tcPr>
            <w:tcW w:w="960" w:type="dxa"/>
            <w:vMerge/>
            <w:tcBorders>
              <w:top w:val="nil"/>
              <w:left w:val="single" w:sz="8" w:space="0" w:color="auto"/>
              <w:bottom w:val="single" w:sz="8" w:space="0" w:color="000000"/>
              <w:right w:val="single" w:sz="8" w:space="0" w:color="auto"/>
            </w:tcBorders>
            <w:vAlign w:val="center"/>
            <w:hideMark/>
          </w:tcPr>
          <w:p w14:paraId="41A33062"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2C83FED6"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w:t>
            </w:r>
            <w:proofErr w:type="gramStart"/>
            <w:r w:rsidRPr="005355F9">
              <w:rPr>
                <w:rFonts w:eastAsia="Times New Roman" w:cs="Times New Roman"/>
                <w:b/>
                <w:bCs/>
                <w:color w:val="000000"/>
              </w:rPr>
              <w:t>roof</w:t>
            </w:r>
            <w:proofErr w:type="gramEnd"/>
            <w:r w:rsidRPr="005355F9">
              <w:rPr>
                <w:rFonts w:eastAsia="Times New Roman" w:cs="Times New Roman"/>
                <w:b/>
                <w:bCs/>
                <w:color w:val="000000"/>
              </w:rPr>
              <w:t>, wall)</w:t>
            </w:r>
          </w:p>
        </w:tc>
        <w:tc>
          <w:tcPr>
            <w:tcW w:w="3000" w:type="dxa"/>
            <w:vMerge/>
            <w:tcBorders>
              <w:top w:val="nil"/>
              <w:left w:val="single" w:sz="8" w:space="0" w:color="auto"/>
              <w:bottom w:val="single" w:sz="8" w:space="0" w:color="000000"/>
              <w:right w:val="single" w:sz="8" w:space="0" w:color="auto"/>
            </w:tcBorders>
            <w:vAlign w:val="center"/>
            <w:hideMark/>
          </w:tcPr>
          <w:p w14:paraId="5ED42C69" w14:textId="77777777" w:rsidR="005355F9" w:rsidRPr="005355F9" w:rsidRDefault="005355F9" w:rsidP="005355F9">
            <w:pPr>
              <w:spacing w:after="0" w:line="240" w:lineRule="auto"/>
              <w:rPr>
                <w:rFonts w:eastAsia="Times New Roman" w:cs="Times New Roman"/>
                <w:color w:val="000000"/>
              </w:rPr>
            </w:pPr>
          </w:p>
        </w:tc>
      </w:tr>
      <w:tr w:rsidR="005355F9" w:rsidRPr="005355F9" w14:paraId="00ED3F8E"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213AF169" w14:textId="77777777" w:rsidR="005355F9" w:rsidRPr="005355F9" w:rsidRDefault="005355F9" w:rsidP="005355F9">
            <w:pPr>
              <w:spacing w:after="0" w:line="240" w:lineRule="auto"/>
              <w:rPr>
                <w:rFonts w:eastAsia="Times New Roman" w:cs="Times New Roman"/>
                <w:b/>
                <w:bCs/>
                <w:color w:val="000000"/>
              </w:rPr>
            </w:pPr>
          </w:p>
        </w:tc>
        <w:tc>
          <w:tcPr>
            <w:tcW w:w="254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4BFD84"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Others</w:t>
            </w:r>
          </w:p>
        </w:tc>
        <w:tc>
          <w:tcPr>
            <w:tcW w:w="3000" w:type="dxa"/>
            <w:tcBorders>
              <w:top w:val="nil"/>
              <w:left w:val="nil"/>
              <w:bottom w:val="nil"/>
              <w:right w:val="single" w:sz="8" w:space="0" w:color="auto"/>
            </w:tcBorders>
            <w:shd w:val="clear" w:color="auto" w:fill="auto"/>
            <w:noWrap/>
            <w:vAlign w:val="center"/>
            <w:hideMark/>
          </w:tcPr>
          <w:p w14:paraId="1749AFE2"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Fveg_G</w:t>
            </w:r>
            <w:proofErr w:type="spellEnd"/>
            <w:r w:rsidRPr="005355F9">
              <w:rPr>
                <w:rFonts w:eastAsia="Times New Roman" w:cs="Times New Roman"/>
                <w:color w:val="000000"/>
              </w:rPr>
              <w:t xml:space="preserve"> = 0.5;</w:t>
            </w:r>
          </w:p>
        </w:tc>
      </w:tr>
      <w:tr w:rsidR="005355F9" w:rsidRPr="005355F9" w14:paraId="5C0ED079"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28ABE4E2"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8" w:space="0" w:color="auto"/>
              <w:bottom w:val="single" w:sz="8" w:space="0" w:color="000000"/>
              <w:right w:val="single" w:sz="8" w:space="0" w:color="auto"/>
            </w:tcBorders>
            <w:vAlign w:val="center"/>
            <w:hideMark/>
          </w:tcPr>
          <w:p w14:paraId="657871B7"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noWrap/>
            <w:vAlign w:val="center"/>
            <w:hideMark/>
          </w:tcPr>
          <w:p w14:paraId="58AF66FD"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Fbare_G</w:t>
            </w:r>
            <w:proofErr w:type="spellEnd"/>
            <w:r w:rsidRPr="005355F9">
              <w:rPr>
                <w:rFonts w:eastAsia="Times New Roman" w:cs="Times New Roman"/>
                <w:color w:val="000000"/>
              </w:rPr>
              <w:t xml:space="preserve"> = 0;</w:t>
            </w:r>
          </w:p>
        </w:tc>
      </w:tr>
      <w:tr w:rsidR="005355F9" w:rsidRPr="005355F9" w14:paraId="66237F3F" w14:textId="77777777" w:rsidTr="005355F9">
        <w:trPr>
          <w:trHeight w:val="888"/>
          <w:jc w:val="center"/>
        </w:trPr>
        <w:tc>
          <w:tcPr>
            <w:tcW w:w="960" w:type="dxa"/>
            <w:vMerge/>
            <w:tcBorders>
              <w:top w:val="nil"/>
              <w:left w:val="single" w:sz="8" w:space="0" w:color="auto"/>
              <w:bottom w:val="single" w:sz="4" w:space="0" w:color="auto"/>
              <w:right w:val="single" w:sz="8" w:space="0" w:color="auto"/>
            </w:tcBorders>
            <w:vAlign w:val="center"/>
            <w:hideMark/>
          </w:tcPr>
          <w:p w14:paraId="3F60A69F"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8" w:space="0" w:color="auto"/>
              <w:bottom w:val="single" w:sz="8" w:space="0" w:color="000000"/>
              <w:right w:val="single" w:sz="8" w:space="0" w:color="auto"/>
            </w:tcBorders>
            <w:vAlign w:val="center"/>
            <w:hideMark/>
          </w:tcPr>
          <w:p w14:paraId="79E4F47B"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single" w:sz="8" w:space="0" w:color="auto"/>
              <w:right w:val="single" w:sz="8" w:space="0" w:color="auto"/>
            </w:tcBorders>
            <w:shd w:val="clear" w:color="auto" w:fill="auto"/>
            <w:vAlign w:val="center"/>
            <w:hideMark/>
          </w:tcPr>
          <w:p w14:paraId="5F8400E7" w14:textId="41D25555"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Fimp_G</w:t>
            </w:r>
            <w:proofErr w:type="spellEnd"/>
            <w:r w:rsidRPr="005355F9">
              <w:rPr>
                <w:rFonts w:eastAsia="Times New Roman" w:cs="Times New Roman"/>
                <w:color w:val="000000"/>
              </w:rPr>
              <w:t xml:space="preserve"> = 0.5</w:t>
            </w:r>
            <w:r w:rsidRPr="005355F9">
              <w:rPr>
                <w:rFonts w:eastAsia="Times New Roman" w:cs="Times New Roman"/>
                <w:color w:val="000000"/>
              </w:rPr>
              <w:br/>
              <w:t>Width canyon = 23m</w:t>
            </w:r>
            <w:r w:rsidR="00C8616F">
              <w:rPr>
                <w:rFonts w:eastAsia="Times New Roman" w:cs="Times New Roman"/>
                <w:color w:val="000000"/>
              </w:rPr>
              <w:fldChar w:fldCharType="begin"/>
            </w:r>
            <w:r w:rsidR="00C8616F">
              <w:rPr>
                <w:rFonts w:eastAsia="Times New Roman" w:cs="Times New Roman"/>
                <w:color w:val="000000"/>
              </w:rPr>
              <w:instrText xml:space="preserve"> ADDIN ZOTERO_ITEM CSL_CITATION {"citationID":"kLbRCjSs","properties":{"formattedCitation":"[2]","plainCitation":"[2]","noteIndex":0},"citationItems":[{"id":1288,"uris":["http://zotero.org/users/3944343/items/J2JIZLTK"],"itemData":{"id":1288,"type":"article-journal","abstract":"Urban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C8616F">
              <w:rPr>
                <w:rFonts w:eastAsia="Times New Roman" w:cs="Times New Roman"/>
                <w:color w:val="000000"/>
              </w:rPr>
              <w:fldChar w:fldCharType="separate"/>
            </w:r>
            <w:r w:rsidR="00C8616F" w:rsidRPr="00C8616F">
              <w:rPr>
                <w:rFonts w:cs="Times New Roman"/>
              </w:rPr>
              <w:t>[2]</w:t>
            </w:r>
            <w:r w:rsidR="00C8616F">
              <w:rPr>
                <w:rFonts w:eastAsia="Times New Roman" w:cs="Times New Roman"/>
                <w:color w:val="000000"/>
              </w:rPr>
              <w:fldChar w:fldCharType="end"/>
            </w:r>
            <w:r w:rsidRPr="005355F9">
              <w:rPr>
                <w:rFonts w:eastAsia="Times New Roman" w:cs="Times New Roman"/>
                <w:color w:val="000000"/>
              </w:rPr>
              <w:t>;</w:t>
            </w:r>
            <w:r w:rsidRPr="005355F9">
              <w:rPr>
                <w:rFonts w:eastAsia="Times New Roman" w:cs="Times New Roman"/>
                <w:color w:val="000000"/>
              </w:rPr>
              <w:br/>
              <w:t>Width roof = 10m</w:t>
            </w:r>
            <w:r w:rsidR="00C8616F">
              <w:rPr>
                <w:rFonts w:eastAsia="Times New Roman" w:cs="Times New Roman"/>
                <w:color w:val="000000"/>
              </w:rPr>
              <w:fldChar w:fldCharType="begin"/>
            </w:r>
            <w:r w:rsidR="00C8616F">
              <w:rPr>
                <w:rFonts w:eastAsia="Times New Roman" w:cs="Times New Roman"/>
                <w:color w:val="000000"/>
              </w:rPr>
              <w:instrText xml:space="preserve"> ADDIN ZOTERO_ITEM CSL_CITATION {"citationID":"b0M0kWYV","properties":{"formattedCitation":"[2]","plainCitation":"[2]","noteIndex":0},"citationItems":[{"id":1288,"uris":["http://zotero.org/users/3944343/items/J2JIZLTK"],"itemData":{"id":1288,"type":"article-journal","abstract":"Urban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C8616F">
              <w:rPr>
                <w:rFonts w:eastAsia="Times New Roman" w:cs="Times New Roman"/>
                <w:color w:val="000000"/>
              </w:rPr>
              <w:fldChar w:fldCharType="separate"/>
            </w:r>
            <w:r w:rsidR="00C8616F" w:rsidRPr="00C8616F">
              <w:rPr>
                <w:rFonts w:cs="Times New Roman"/>
              </w:rPr>
              <w:t>[2]</w:t>
            </w:r>
            <w:r w:rsidR="00C8616F">
              <w:rPr>
                <w:rFonts w:eastAsia="Times New Roman" w:cs="Times New Roman"/>
                <w:color w:val="000000"/>
              </w:rPr>
              <w:fldChar w:fldCharType="end"/>
            </w:r>
          </w:p>
        </w:tc>
      </w:tr>
      <w:tr w:rsidR="005355F9" w:rsidRPr="005355F9" w14:paraId="688F22EC" w14:textId="77777777" w:rsidTr="005355F9">
        <w:trPr>
          <w:trHeight w:val="288"/>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D59236"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IDF</w:t>
            </w:r>
          </w:p>
        </w:tc>
        <w:tc>
          <w:tcPr>
            <w:tcW w:w="2540" w:type="dxa"/>
            <w:vMerge w:val="restart"/>
            <w:tcBorders>
              <w:top w:val="nil"/>
              <w:left w:val="single" w:sz="4" w:space="0" w:color="auto"/>
              <w:bottom w:val="nil"/>
              <w:right w:val="single" w:sz="8" w:space="0" w:color="auto"/>
            </w:tcBorders>
            <w:shd w:val="clear" w:color="auto" w:fill="auto"/>
            <w:noWrap/>
            <w:vAlign w:val="center"/>
            <w:hideMark/>
          </w:tcPr>
          <w:p w14:paraId="6E572B42"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Prototype IDF models</w:t>
            </w:r>
          </w:p>
        </w:tc>
        <w:tc>
          <w:tcPr>
            <w:tcW w:w="3000" w:type="dxa"/>
            <w:tcBorders>
              <w:top w:val="nil"/>
              <w:left w:val="nil"/>
              <w:bottom w:val="nil"/>
              <w:right w:val="single" w:sz="8" w:space="0" w:color="auto"/>
            </w:tcBorders>
            <w:shd w:val="clear" w:color="auto" w:fill="auto"/>
            <w:noWrap/>
            <w:vAlign w:val="center"/>
            <w:hideMark/>
          </w:tcPr>
          <w:p w14:paraId="212376B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Post80s</w:t>
            </w:r>
          </w:p>
        </w:tc>
      </w:tr>
      <w:tr w:rsidR="005355F9" w:rsidRPr="005355F9" w14:paraId="0B27A37E" w14:textId="77777777" w:rsidTr="005355F9">
        <w:trPr>
          <w:trHeight w:val="28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563BB803"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4" w:space="0" w:color="auto"/>
              <w:bottom w:val="nil"/>
              <w:right w:val="single" w:sz="8" w:space="0" w:color="auto"/>
            </w:tcBorders>
            <w:vAlign w:val="center"/>
            <w:hideMark/>
          </w:tcPr>
          <w:p w14:paraId="4C0F23BB"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noWrap/>
            <w:vAlign w:val="center"/>
            <w:hideMark/>
          </w:tcPr>
          <w:p w14:paraId="7BDA9233"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SmallOffice</w:t>
            </w:r>
            <w:proofErr w:type="spellEnd"/>
            <w:r w:rsidRPr="005355F9">
              <w:rPr>
                <w:rFonts w:eastAsia="Times New Roman" w:cs="Times New Roman"/>
                <w:color w:val="000000"/>
              </w:rPr>
              <w:t xml:space="preserve"> 4C</w:t>
            </w:r>
          </w:p>
        </w:tc>
      </w:tr>
      <w:tr w:rsidR="005355F9" w:rsidRPr="005355F9" w14:paraId="10F55139"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0AB7E115"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2A0F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Internal Gains</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562628BA"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Residential</w:t>
            </w:r>
          </w:p>
        </w:tc>
      </w:tr>
      <w:tr w:rsidR="005355F9" w:rsidRPr="005355F9" w14:paraId="5611775A"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2E39AF88"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760FB43E"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Cooling System</w:t>
            </w:r>
          </w:p>
        </w:tc>
        <w:tc>
          <w:tcPr>
            <w:tcW w:w="3000" w:type="dxa"/>
            <w:tcBorders>
              <w:top w:val="nil"/>
              <w:left w:val="nil"/>
              <w:bottom w:val="single" w:sz="4" w:space="0" w:color="auto"/>
              <w:right w:val="single" w:sz="4" w:space="0" w:color="auto"/>
            </w:tcBorders>
            <w:shd w:val="clear" w:color="auto" w:fill="auto"/>
            <w:noWrap/>
            <w:vAlign w:val="center"/>
            <w:hideMark/>
          </w:tcPr>
          <w:p w14:paraId="5382A56F"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Cooling</w:t>
            </w:r>
          </w:p>
        </w:tc>
      </w:tr>
      <w:tr w:rsidR="005355F9" w:rsidRPr="005355F9" w14:paraId="172F9E0B" w14:textId="77777777" w:rsidTr="005355F9">
        <w:trPr>
          <w:trHeight w:val="360"/>
          <w:jc w:val="center"/>
        </w:trPr>
        <w:tc>
          <w:tcPr>
            <w:tcW w:w="960" w:type="dxa"/>
            <w:vMerge/>
            <w:tcBorders>
              <w:top w:val="single" w:sz="4" w:space="0" w:color="auto"/>
              <w:left w:val="single" w:sz="4" w:space="0" w:color="auto"/>
              <w:bottom w:val="single" w:sz="4" w:space="0" w:color="auto"/>
              <w:right w:val="nil"/>
            </w:tcBorders>
            <w:vAlign w:val="center"/>
            <w:hideMark/>
          </w:tcPr>
          <w:p w14:paraId="771CA457"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20D985FC"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Heating System</w:t>
            </w:r>
          </w:p>
        </w:tc>
        <w:tc>
          <w:tcPr>
            <w:tcW w:w="3000" w:type="dxa"/>
            <w:tcBorders>
              <w:top w:val="nil"/>
              <w:left w:val="nil"/>
              <w:bottom w:val="single" w:sz="4" w:space="0" w:color="auto"/>
              <w:right w:val="single" w:sz="4" w:space="0" w:color="auto"/>
            </w:tcBorders>
            <w:shd w:val="clear" w:color="auto" w:fill="auto"/>
            <w:noWrap/>
            <w:vAlign w:val="center"/>
            <w:hideMark/>
          </w:tcPr>
          <w:p w14:paraId="53F5C91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Furnace</w:t>
            </w:r>
          </w:p>
        </w:tc>
      </w:tr>
      <w:tr w:rsidR="005355F9" w:rsidRPr="005355F9" w14:paraId="06763341" w14:textId="77777777" w:rsidTr="005355F9">
        <w:trPr>
          <w:trHeight w:val="40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18CED20F"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nil"/>
              <w:right w:val="single" w:sz="8" w:space="0" w:color="auto"/>
            </w:tcBorders>
            <w:shd w:val="clear" w:color="auto" w:fill="auto"/>
            <w:noWrap/>
            <w:vAlign w:val="center"/>
            <w:hideMark/>
          </w:tcPr>
          <w:p w14:paraId="515D368E"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Wall</w:t>
            </w:r>
          </w:p>
        </w:tc>
        <w:tc>
          <w:tcPr>
            <w:tcW w:w="3000" w:type="dxa"/>
            <w:tcBorders>
              <w:top w:val="nil"/>
              <w:left w:val="nil"/>
              <w:bottom w:val="nil"/>
              <w:right w:val="single" w:sz="8" w:space="0" w:color="auto"/>
            </w:tcBorders>
            <w:shd w:val="clear" w:color="auto" w:fill="auto"/>
            <w:vAlign w:val="center"/>
            <w:hideMark/>
          </w:tcPr>
          <w:p w14:paraId="0002CCC4"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0C394016"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7F98F2FE"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AEF2A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Roof</w:t>
            </w:r>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379FE5A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3BF88390" w14:textId="77777777" w:rsidTr="005355F9">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0B5C435E"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6D91298A"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Floor</w:t>
            </w:r>
          </w:p>
        </w:tc>
        <w:tc>
          <w:tcPr>
            <w:tcW w:w="3000" w:type="dxa"/>
            <w:tcBorders>
              <w:top w:val="nil"/>
              <w:left w:val="nil"/>
              <w:bottom w:val="single" w:sz="4" w:space="0" w:color="auto"/>
              <w:right w:val="single" w:sz="4" w:space="0" w:color="auto"/>
            </w:tcBorders>
            <w:shd w:val="clear" w:color="auto" w:fill="auto"/>
            <w:noWrap/>
            <w:vAlign w:val="center"/>
            <w:hideMark/>
          </w:tcPr>
          <w:p w14:paraId="74F37C67"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46887D17" w14:textId="77777777" w:rsidTr="005355F9">
        <w:trPr>
          <w:trHeight w:val="216"/>
          <w:jc w:val="center"/>
        </w:trPr>
        <w:tc>
          <w:tcPr>
            <w:tcW w:w="3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DC06CD"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Forcing Weather Observations</w:t>
            </w:r>
          </w:p>
        </w:tc>
        <w:tc>
          <w:tcPr>
            <w:tcW w:w="3000" w:type="dxa"/>
            <w:tcBorders>
              <w:top w:val="nil"/>
              <w:left w:val="nil"/>
              <w:bottom w:val="nil"/>
              <w:right w:val="single" w:sz="8" w:space="0" w:color="auto"/>
            </w:tcBorders>
            <w:shd w:val="clear" w:color="auto" w:fill="auto"/>
            <w:vAlign w:val="center"/>
            <w:hideMark/>
          </w:tcPr>
          <w:p w14:paraId="5EFDB7F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Int'l Airport</w:t>
            </w:r>
          </w:p>
        </w:tc>
      </w:tr>
      <w:tr w:rsidR="005355F9" w:rsidRPr="005355F9" w14:paraId="18211E21" w14:textId="77777777" w:rsidTr="005355F9">
        <w:trPr>
          <w:trHeight w:val="828"/>
          <w:jc w:val="center"/>
        </w:trPr>
        <w:tc>
          <w:tcPr>
            <w:tcW w:w="3500" w:type="dxa"/>
            <w:gridSpan w:val="2"/>
            <w:vMerge/>
            <w:tcBorders>
              <w:top w:val="single" w:sz="4" w:space="0" w:color="auto"/>
              <w:left w:val="single" w:sz="4" w:space="0" w:color="auto"/>
              <w:bottom w:val="single" w:sz="4" w:space="0" w:color="auto"/>
              <w:right w:val="single" w:sz="4" w:space="0" w:color="auto"/>
            </w:tcBorders>
            <w:vAlign w:val="center"/>
            <w:hideMark/>
          </w:tcPr>
          <w:p w14:paraId="7D33B1D2"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vAlign w:val="center"/>
            <w:hideMark/>
          </w:tcPr>
          <w:p w14:paraId="4339B6A8"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(4.26 m air temperature</w:t>
            </w:r>
            <w:r w:rsidRPr="005355F9">
              <w:rPr>
                <w:rFonts w:eastAsia="Times New Roman" w:cs="Times New Roman"/>
                <w:color w:val="000000"/>
              </w:rPr>
              <w:br/>
              <w:t>atmospheric pressure, relative humidity, dew point)</w:t>
            </w:r>
          </w:p>
        </w:tc>
      </w:tr>
      <w:tr w:rsidR="005355F9" w:rsidRPr="005355F9" w14:paraId="6299F9B4" w14:textId="77777777" w:rsidTr="005355F9">
        <w:trPr>
          <w:trHeight w:val="576"/>
          <w:jc w:val="center"/>
        </w:trPr>
        <w:tc>
          <w:tcPr>
            <w:tcW w:w="35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8D9C53"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Validating Weather Observations</w:t>
            </w:r>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58B2E8C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Air temperature profile</w:t>
            </w:r>
            <w:r w:rsidRPr="005355F9">
              <w:rPr>
                <w:rFonts w:eastAsia="Times New Roman" w:cs="Times New Roman"/>
                <w:color w:val="000000"/>
              </w:rPr>
              <w:br/>
              <w:t>[1.2, 26]m</w:t>
            </w:r>
          </w:p>
        </w:tc>
      </w:tr>
    </w:tbl>
    <w:p w14:paraId="00F9DB0F" w14:textId="77777777" w:rsidR="009721B4" w:rsidRPr="009721B4" w:rsidRDefault="009721B4" w:rsidP="009721B4"/>
    <w:p w14:paraId="7C999713" w14:textId="36087497" w:rsidR="00027689" w:rsidRPr="00EA268D" w:rsidRDefault="00027689" w:rsidP="00D35739">
      <w:pPr>
        <w:pStyle w:val="Heading2"/>
      </w:pPr>
      <w:r w:rsidRPr="00EA268D">
        <w:t>Performance</w:t>
      </w:r>
    </w:p>
    <w:tbl>
      <w:tblPr>
        <w:tblStyle w:val="TableGrid"/>
        <w:tblW w:w="0" w:type="auto"/>
        <w:tblLook w:val="04A0" w:firstRow="1" w:lastRow="0" w:firstColumn="1" w:lastColumn="0" w:noHBand="0" w:noVBand="1"/>
      </w:tblPr>
      <w:tblGrid>
        <w:gridCol w:w="2337"/>
        <w:gridCol w:w="2337"/>
        <w:gridCol w:w="2338"/>
        <w:gridCol w:w="2338"/>
      </w:tblGrid>
      <w:tr w:rsidR="00027689" w:rsidRPr="00EA268D" w14:paraId="6C20C217" w14:textId="77777777" w:rsidTr="00DC6547">
        <w:tc>
          <w:tcPr>
            <w:tcW w:w="2337" w:type="dxa"/>
          </w:tcPr>
          <w:p w14:paraId="6FB33840" w14:textId="77777777" w:rsidR="00027689" w:rsidRPr="00EA268D" w:rsidRDefault="00027689" w:rsidP="00DC6547">
            <w:pPr>
              <w:rPr>
                <w:rFonts w:cs="Times New Roman"/>
                <w:lang w:eastAsia="en-US"/>
              </w:rPr>
            </w:pPr>
            <w:r w:rsidRPr="00EA268D">
              <w:rPr>
                <w:rFonts w:cs="Times New Roman"/>
                <w:lang w:eastAsia="en-US"/>
              </w:rPr>
              <w:t>CVRMSE (%)</w:t>
            </w:r>
          </w:p>
        </w:tc>
        <w:tc>
          <w:tcPr>
            <w:tcW w:w="2337" w:type="dxa"/>
          </w:tcPr>
          <w:p w14:paraId="4981DD78" w14:textId="77777777" w:rsidR="00027689" w:rsidRPr="00EA268D" w:rsidRDefault="00027689" w:rsidP="00DC6547">
            <w:pPr>
              <w:rPr>
                <w:rFonts w:cs="Times New Roman"/>
                <w:lang w:eastAsia="en-US"/>
              </w:rPr>
            </w:pPr>
            <w:r w:rsidRPr="00EA268D">
              <w:rPr>
                <w:rFonts w:cs="Times New Roman"/>
                <w:lang w:eastAsia="en-US"/>
              </w:rPr>
              <w:t>Rural</w:t>
            </w:r>
          </w:p>
        </w:tc>
        <w:tc>
          <w:tcPr>
            <w:tcW w:w="2338" w:type="dxa"/>
          </w:tcPr>
          <w:p w14:paraId="161A25EE" w14:textId="77777777" w:rsidR="00027689" w:rsidRPr="00EA268D" w:rsidRDefault="00027689" w:rsidP="00DC6547">
            <w:pPr>
              <w:rPr>
                <w:rFonts w:cs="Times New Roman"/>
                <w:lang w:eastAsia="en-US"/>
              </w:rPr>
            </w:pPr>
            <w:proofErr w:type="spellStart"/>
            <w:r w:rsidRPr="00EA268D">
              <w:rPr>
                <w:rFonts w:cs="Times New Roman"/>
                <w:lang w:eastAsia="en-US"/>
              </w:rPr>
              <w:t>OnlyVCWG</w:t>
            </w:r>
            <w:proofErr w:type="spellEnd"/>
          </w:p>
        </w:tc>
        <w:tc>
          <w:tcPr>
            <w:tcW w:w="2338" w:type="dxa"/>
          </w:tcPr>
          <w:p w14:paraId="042DCD11" w14:textId="77777777" w:rsidR="00027689" w:rsidRPr="00EA268D" w:rsidRDefault="00027689" w:rsidP="00DC6547">
            <w:pPr>
              <w:rPr>
                <w:rFonts w:cs="Times New Roman"/>
                <w:lang w:eastAsia="en-US"/>
              </w:rPr>
            </w:pPr>
            <w:r w:rsidRPr="00EA268D">
              <w:rPr>
                <w:rFonts w:cs="Times New Roman"/>
                <w:lang w:eastAsia="en-US"/>
              </w:rPr>
              <w:t>Bypass</w:t>
            </w:r>
          </w:p>
        </w:tc>
      </w:tr>
      <w:tr w:rsidR="00027689" w:rsidRPr="00EA268D" w14:paraId="0A1879D3" w14:textId="77777777" w:rsidTr="00DC6547">
        <w:tc>
          <w:tcPr>
            <w:tcW w:w="2337" w:type="dxa"/>
          </w:tcPr>
          <w:p w14:paraId="3FC2E00C" w14:textId="330CACCF" w:rsidR="00027689" w:rsidRPr="00EA268D" w:rsidRDefault="00027689" w:rsidP="00DC6547">
            <w:pPr>
              <w:rPr>
                <w:rFonts w:cs="Times New Roman"/>
                <w:lang w:eastAsia="en-US"/>
              </w:rPr>
            </w:pPr>
            <w:r w:rsidRPr="00EA268D">
              <w:rPr>
                <w:rFonts w:cs="Times New Roman"/>
                <w:lang w:eastAsia="en-US"/>
              </w:rPr>
              <w:t>1.2m Direct</w:t>
            </w:r>
          </w:p>
        </w:tc>
        <w:tc>
          <w:tcPr>
            <w:tcW w:w="2337" w:type="dxa"/>
          </w:tcPr>
          <w:p w14:paraId="3219F138" w14:textId="427EA5CC" w:rsidR="00027689" w:rsidRPr="00EA268D" w:rsidRDefault="00027689" w:rsidP="00DC6547">
            <w:pPr>
              <w:rPr>
                <w:rFonts w:cs="Times New Roman"/>
                <w:lang w:eastAsia="en-US"/>
              </w:rPr>
            </w:pPr>
            <w:r w:rsidRPr="00EA268D">
              <w:rPr>
                <w:rFonts w:cs="Times New Roman"/>
                <w:lang w:eastAsia="en-US"/>
              </w:rPr>
              <w:t>8.83</w:t>
            </w:r>
          </w:p>
        </w:tc>
        <w:tc>
          <w:tcPr>
            <w:tcW w:w="2338" w:type="dxa"/>
          </w:tcPr>
          <w:p w14:paraId="2847C86A" w14:textId="312F9120" w:rsidR="00027689" w:rsidRPr="00EA268D" w:rsidRDefault="00027689" w:rsidP="00DC6547">
            <w:pPr>
              <w:rPr>
                <w:rFonts w:cs="Times New Roman"/>
                <w:lang w:eastAsia="en-US"/>
              </w:rPr>
            </w:pPr>
            <w:r w:rsidRPr="00EA268D">
              <w:rPr>
                <w:rFonts w:cs="Times New Roman"/>
                <w:lang w:eastAsia="en-US"/>
              </w:rPr>
              <w:t>16.6</w:t>
            </w:r>
          </w:p>
        </w:tc>
        <w:tc>
          <w:tcPr>
            <w:tcW w:w="2338" w:type="dxa"/>
          </w:tcPr>
          <w:p w14:paraId="64E04087" w14:textId="5223B2E6" w:rsidR="00027689" w:rsidRPr="00EA268D" w:rsidRDefault="00027689" w:rsidP="00DC6547">
            <w:pPr>
              <w:rPr>
                <w:rFonts w:cs="Times New Roman"/>
                <w:lang w:eastAsia="en-US"/>
              </w:rPr>
            </w:pPr>
            <w:r w:rsidRPr="00EA268D">
              <w:rPr>
                <w:rFonts w:cs="Times New Roman"/>
                <w:lang w:eastAsia="en-US"/>
              </w:rPr>
              <w:t>17.88</w:t>
            </w:r>
          </w:p>
        </w:tc>
      </w:tr>
      <w:tr w:rsidR="00027689" w:rsidRPr="00EA268D" w14:paraId="14C35B1C" w14:textId="77777777" w:rsidTr="00DC6547">
        <w:tc>
          <w:tcPr>
            <w:tcW w:w="2337" w:type="dxa"/>
          </w:tcPr>
          <w:p w14:paraId="68065403" w14:textId="1F36A9A7" w:rsidR="00027689" w:rsidRPr="00EA268D" w:rsidRDefault="00027689" w:rsidP="00DC6547">
            <w:pPr>
              <w:rPr>
                <w:rFonts w:cs="Times New Roman"/>
                <w:lang w:eastAsia="en-US"/>
              </w:rPr>
            </w:pPr>
            <w:r w:rsidRPr="00EA268D">
              <w:rPr>
                <w:rFonts w:cs="Times New Roman"/>
                <w:lang w:eastAsia="en-US"/>
              </w:rPr>
              <w:t>1.2m Real P0</w:t>
            </w:r>
          </w:p>
        </w:tc>
        <w:tc>
          <w:tcPr>
            <w:tcW w:w="2337" w:type="dxa"/>
          </w:tcPr>
          <w:p w14:paraId="55D1F86A" w14:textId="77777777" w:rsidR="00027689" w:rsidRPr="00EA268D" w:rsidRDefault="00027689" w:rsidP="00DC6547">
            <w:pPr>
              <w:rPr>
                <w:rFonts w:cs="Times New Roman"/>
                <w:lang w:eastAsia="en-US"/>
              </w:rPr>
            </w:pPr>
          </w:p>
        </w:tc>
        <w:tc>
          <w:tcPr>
            <w:tcW w:w="2338" w:type="dxa"/>
          </w:tcPr>
          <w:p w14:paraId="7333E7FA" w14:textId="422CEDD8" w:rsidR="00027689" w:rsidRPr="00EA268D" w:rsidRDefault="00027689" w:rsidP="00DC6547">
            <w:pPr>
              <w:rPr>
                <w:rFonts w:cs="Times New Roman"/>
                <w:lang w:eastAsia="en-US"/>
              </w:rPr>
            </w:pPr>
            <w:r w:rsidRPr="00EA268D">
              <w:rPr>
                <w:rFonts w:cs="Times New Roman"/>
                <w:lang w:eastAsia="en-US"/>
              </w:rPr>
              <w:t>21.19</w:t>
            </w:r>
          </w:p>
        </w:tc>
        <w:tc>
          <w:tcPr>
            <w:tcW w:w="2338" w:type="dxa"/>
          </w:tcPr>
          <w:p w14:paraId="29574A1F" w14:textId="31E4B3DE" w:rsidR="00027689" w:rsidRPr="00EA268D" w:rsidRDefault="00027689" w:rsidP="00DC6547">
            <w:pPr>
              <w:rPr>
                <w:rFonts w:cs="Times New Roman"/>
                <w:lang w:eastAsia="en-US"/>
              </w:rPr>
            </w:pPr>
            <w:r w:rsidRPr="00EA268D">
              <w:rPr>
                <w:rFonts w:cs="Times New Roman"/>
                <w:lang w:eastAsia="en-US"/>
              </w:rPr>
              <w:t>23.33</w:t>
            </w:r>
          </w:p>
        </w:tc>
      </w:tr>
      <w:tr w:rsidR="00027689" w:rsidRPr="00EA268D" w14:paraId="0B430990" w14:textId="77777777" w:rsidTr="00DC6547">
        <w:tc>
          <w:tcPr>
            <w:tcW w:w="2337" w:type="dxa"/>
          </w:tcPr>
          <w:p w14:paraId="258AFE77" w14:textId="3CA38700" w:rsidR="00027689" w:rsidRPr="00EA268D" w:rsidRDefault="00027689" w:rsidP="00DC6547">
            <w:pPr>
              <w:rPr>
                <w:rFonts w:cs="Times New Roman"/>
                <w:lang w:eastAsia="en-US"/>
              </w:rPr>
            </w:pPr>
            <w:r w:rsidRPr="00EA268D">
              <w:rPr>
                <w:rFonts w:cs="Times New Roman"/>
                <w:lang w:eastAsia="en-US"/>
              </w:rPr>
              <w:lastRenderedPageBreak/>
              <w:t>1.2m Real EPW</w:t>
            </w:r>
          </w:p>
        </w:tc>
        <w:tc>
          <w:tcPr>
            <w:tcW w:w="2337" w:type="dxa"/>
          </w:tcPr>
          <w:p w14:paraId="6050E508" w14:textId="77777777" w:rsidR="00027689" w:rsidRPr="00EA268D" w:rsidRDefault="00027689" w:rsidP="00DC6547">
            <w:pPr>
              <w:rPr>
                <w:rFonts w:cs="Times New Roman"/>
                <w:lang w:eastAsia="en-US"/>
              </w:rPr>
            </w:pPr>
          </w:p>
        </w:tc>
        <w:tc>
          <w:tcPr>
            <w:tcW w:w="2338" w:type="dxa"/>
          </w:tcPr>
          <w:p w14:paraId="1A6F60E4" w14:textId="6E80D36E" w:rsidR="00027689" w:rsidRPr="00EA268D" w:rsidRDefault="00027689" w:rsidP="00DC6547">
            <w:pPr>
              <w:rPr>
                <w:rFonts w:cs="Times New Roman"/>
                <w:lang w:eastAsia="en-US"/>
              </w:rPr>
            </w:pPr>
            <w:r w:rsidRPr="00EA268D">
              <w:rPr>
                <w:rFonts w:cs="Times New Roman"/>
                <w:lang w:eastAsia="en-US"/>
              </w:rPr>
              <w:t>16.77</w:t>
            </w:r>
          </w:p>
        </w:tc>
        <w:tc>
          <w:tcPr>
            <w:tcW w:w="2338" w:type="dxa"/>
          </w:tcPr>
          <w:p w14:paraId="3DE4BD68" w14:textId="6C4560FE" w:rsidR="00027689" w:rsidRPr="00EA268D" w:rsidRDefault="00027689" w:rsidP="00DC6547">
            <w:pPr>
              <w:rPr>
                <w:rFonts w:cs="Times New Roman"/>
                <w:lang w:eastAsia="en-US"/>
              </w:rPr>
            </w:pPr>
            <w:r w:rsidRPr="00EA268D">
              <w:rPr>
                <w:rFonts w:cs="Times New Roman"/>
                <w:lang w:eastAsia="en-US"/>
              </w:rPr>
              <w:t>17.87</w:t>
            </w:r>
          </w:p>
        </w:tc>
      </w:tr>
      <w:tr w:rsidR="00027689" w:rsidRPr="00EA268D" w14:paraId="5355FC02" w14:textId="77777777" w:rsidTr="00DC6547">
        <w:tc>
          <w:tcPr>
            <w:tcW w:w="2337" w:type="dxa"/>
          </w:tcPr>
          <w:p w14:paraId="25D2976E" w14:textId="4A99065C" w:rsidR="00027689" w:rsidRPr="00EA268D" w:rsidRDefault="00027689" w:rsidP="00DC6547">
            <w:pPr>
              <w:rPr>
                <w:rFonts w:cs="Times New Roman"/>
                <w:lang w:eastAsia="en-US"/>
              </w:rPr>
            </w:pPr>
            <w:r w:rsidRPr="00EA268D">
              <w:rPr>
                <w:rFonts w:cs="Times New Roman"/>
                <w:lang w:eastAsia="en-US"/>
              </w:rPr>
              <w:t>26m Direct</w:t>
            </w:r>
          </w:p>
        </w:tc>
        <w:tc>
          <w:tcPr>
            <w:tcW w:w="2337" w:type="dxa"/>
          </w:tcPr>
          <w:p w14:paraId="1B0820B1" w14:textId="0CA1F981" w:rsidR="00027689" w:rsidRPr="00EA268D" w:rsidRDefault="00027689" w:rsidP="00DC6547">
            <w:pPr>
              <w:rPr>
                <w:rFonts w:cs="Times New Roman"/>
                <w:lang w:eastAsia="en-US"/>
              </w:rPr>
            </w:pPr>
            <w:r w:rsidRPr="00EA268D">
              <w:rPr>
                <w:rFonts w:cs="Times New Roman"/>
                <w:lang w:eastAsia="en-US"/>
              </w:rPr>
              <w:t>8.83</w:t>
            </w:r>
          </w:p>
        </w:tc>
        <w:tc>
          <w:tcPr>
            <w:tcW w:w="2338" w:type="dxa"/>
          </w:tcPr>
          <w:p w14:paraId="21DAF5F4" w14:textId="56FED83E" w:rsidR="00027689" w:rsidRPr="00EA268D" w:rsidRDefault="00027689" w:rsidP="00DC6547">
            <w:pPr>
              <w:rPr>
                <w:rFonts w:cs="Times New Roman"/>
                <w:lang w:eastAsia="en-US"/>
              </w:rPr>
            </w:pPr>
            <w:r w:rsidRPr="00EA268D">
              <w:rPr>
                <w:rFonts w:cs="Times New Roman"/>
                <w:lang w:eastAsia="en-US"/>
              </w:rPr>
              <w:t>17.56</w:t>
            </w:r>
          </w:p>
        </w:tc>
        <w:tc>
          <w:tcPr>
            <w:tcW w:w="2338" w:type="dxa"/>
          </w:tcPr>
          <w:p w14:paraId="681A4856" w14:textId="3BB2CD87" w:rsidR="00027689" w:rsidRPr="00EA268D" w:rsidRDefault="00027689" w:rsidP="00DC6547">
            <w:pPr>
              <w:rPr>
                <w:rFonts w:cs="Times New Roman"/>
                <w:lang w:eastAsia="en-US"/>
              </w:rPr>
            </w:pPr>
            <w:r w:rsidRPr="00EA268D">
              <w:rPr>
                <w:rFonts w:cs="Times New Roman"/>
                <w:lang w:eastAsia="en-US"/>
              </w:rPr>
              <w:t>17.56</w:t>
            </w:r>
          </w:p>
        </w:tc>
      </w:tr>
      <w:tr w:rsidR="00027689" w:rsidRPr="00EA268D" w14:paraId="2B9E6ED2" w14:textId="77777777" w:rsidTr="00DC6547">
        <w:tc>
          <w:tcPr>
            <w:tcW w:w="2337" w:type="dxa"/>
          </w:tcPr>
          <w:p w14:paraId="24B1C0BB" w14:textId="43DBCA77" w:rsidR="00027689" w:rsidRPr="00EA268D" w:rsidRDefault="00027689" w:rsidP="00DC6547">
            <w:pPr>
              <w:rPr>
                <w:rFonts w:cs="Times New Roman"/>
                <w:lang w:eastAsia="en-US"/>
              </w:rPr>
            </w:pPr>
            <w:r w:rsidRPr="00EA268D">
              <w:rPr>
                <w:rFonts w:cs="Times New Roman"/>
                <w:lang w:eastAsia="en-US"/>
              </w:rPr>
              <w:t>26m Real P0</w:t>
            </w:r>
          </w:p>
        </w:tc>
        <w:tc>
          <w:tcPr>
            <w:tcW w:w="2337" w:type="dxa"/>
          </w:tcPr>
          <w:p w14:paraId="523B7DE7" w14:textId="77777777" w:rsidR="00027689" w:rsidRPr="00EA268D" w:rsidRDefault="00027689" w:rsidP="00DC6547">
            <w:pPr>
              <w:rPr>
                <w:rFonts w:cs="Times New Roman"/>
                <w:lang w:eastAsia="en-US"/>
              </w:rPr>
            </w:pPr>
          </w:p>
        </w:tc>
        <w:tc>
          <w:tcPr>
            <w:tcW w:w="2338" w:type="dxa"/>
          </w:tcPr>
          <w:p w14:paraId="4F59FB0E" w14:textId="081D2DD6" w:rsidR="00027689" w:rsidRPr="00EA268D" w:rsidRDefault="00027689" w:rsidP="00DC6547">
            <w:pPr>
              <w:rPr>
                <w:rFonts w:cs="Times New Roman"/>
                <w:lang w:eastAsia="en-US"/>
              </w:rPr>
            </w:pPr>
            <w:r w:rsidRPr="00EA268D">
              <w:rPr>
                <w:rFonts w:cs="Times New Roman"/>
                <w:lang w:eastAsia="en-US"/>
              </w:rPr>
              <w:t>19.14</w:t>
            </w:r>
          </w:p>
        </w:tc>
        <w:tc>
          <w:tcPr>
            <w:tcW w:w="2338" w:type="dxa"/>
          </w:tcPr>
          <w:p w14:paraId="4A0136C1" w14:textId="15F9866C" w:rsidR="00027689" w:rsidRPr="00EA268D" w:rsidRDefault="00027689" w:rsidP="00DC6547">
            <w:pPr>
              <w:rPr>
                <w:rFonts w:cs="Times New Roman"/>
                <w:lang w:eastAsia="en-US"/>
              </w:rPr>
            </w:pPr>
            <w:r w:rsidRPr="00EA268D">
              <w:rPr>
                <w:rFonts w:cs="Times New Roman"/>
                <w:lang w:eastAsia="en-US"/>
              </w:rPr>
              <w:t>19.14</w:t>
            </w:r>
          </w:p>
        </w:tc>
      </w:tr>
      <w:tr w:rsidR="00027689" w:rsidRPr="00EA268D" w14:paraId="52B6671C" w14:textId="77777777" w:rsidTr="00DC6547">
        <w:tc>
          <w:tcPr>
            <w:tcW w:w="2337" w:type="dxa"/>
          </w:tcPr>
          <w:p w14:paraId="780E268F" w14:textId="57A8C2EC" w:rsidR="00027689" w:rsidRPr="00EA268D" w:rsidRDefault="00027689" w:rsidP="00DC6547">
            <w:pPr>
              <w:rPr>
                <w:rFonts w:cs="Times New Roman"/>
                <w:lang w:eastAsia="en-US"/>
              </w:rPr>
            </w:pPr>
            <w:r w:rsidRPr="00EA268D">
              <w:rPr>
                <w:rFonts w:cs="Times New Roman"/>
                <w:lang w:eastAsia="en-US"/>
              </w:rPr>
              <w:t>26m Real EPW</w:t>
            </w:r>
          </w:p>
        </w:tc>
        <w:tc>
          <w:tcPr>
            <w:tcW w:w="2337" w:type="dxa"/>
          </w:tcPr>
          <w:p w14:paraId="51EA2599" w14:textId="77777777" w:rsidR="00027689" w:rsidRPr="00EA268D" w:rsidRDefault="00027689" w:rsidP="00DC6547">
            <w:pPr>
              <w:rPr>
                <w:rFonts w:cs="Times New Roman"/>
                <w:lang w:eastAsia="en-US"/>
              </w:rPr>
            </w:pPr>
          </w:p>
        </w:tc>
        <w:tc>
          <w:tcPr>
            <w:tcW w:w="2338" w:type="dxa"/>
          </w:tcPr>
          <w:p w14:paraId="1EB13CEB" w14:textId="3426F780" w:rsidR="00027689" w:rsidRPr="00EA268D" w:rsidRDefault="00027689" w:rsidP="00DC6547">
            <w:pPr>
              <w:rPr>
                <w:rFonts w:cs="Times New Roman"/>
                <w:lang w:eastAsia="en-US"/>
              </w:rPr>
            </w:pPr>
            <w:r w:rsidRPr="00EA268D">
              <w:rPr>
                <w:rFonts w:cs="Times New Roman"/>
                <w:lang w:eastAsia="en-US"/>
              </w:rPr>
              <w:t>17.91</w:t>
            </w:r>
          </w:p>
        </w:tc>
        <w:tc>
          <w:tcPr>
            <w:tcW w:w="2338" w:type="dxa"/>
          </w:tcPr>
          <w:p w14:paraId="107AD126" w14:textId="5DCC0229" w:rsidR="00027689" w:rsidRPr="00EA268D" w:rsidRDefault="00027689" w:rsidP="00DC6547">
            <w:pPr>
              <w:rPr>
                <w:rFonts w:cs="Times New Roman"/>
                <w:lang w:eastAsia="en-US"/>
              </w:rPr>
            </w:pPr>
            <w:r w:rsidRPr="00EA268D">
              <w:rPr>
                <w:rFonts w:cs="Times New Roman"/>
                <w:lang w:eastAsia="en-US"/>
              </w:rPr>
              <w:t>17.91</w:t>
            </w:r>
          </w:p>
        </w:tc>
      </w:tr>
    </w:tbl>
    <w:p w14:paraId="332440AF" w14:textId="77777777" w:rsidR="008224F0" w:rsidRPr="00EA268D" w:rsidRDefault="008224F0" w:rsidP="008224F0">
      <w:pPr>
        <w:rPr>
          <w:rFonts w:cs="Times New Roman"/>
          <w:lang w:eastAsia="en-US"/>
        </w:rPr>
      </w:pPr>
    </w:p>
    <w:p w14:paraId="718C09F9" w14:textId="4D1CBD94" w:rsidR="000F651B" w:rsidRPr="00EA268D" w:rsidRDefault="000F651B" w:rsidP="002727AB">
      <w:pPr>
        <w:pStyle w:val="Heading1"/>
        <w:rPr>
          <w:lang w:eastAsia="en-US"/>
        </w:rPr>
      </w:pPr>
      <w:r w:rsidRPr="00EA268D">
        <w:rPr>
          <w:lang w:eastAsia="en-US"/>
        </w:rPr>
        <w:t>Vancouver Top</w:t>
      </w:r>
      <w:r w:rsidR="005B2527">
        <w:rPr>
          <w:lang w:eastAsia="en-US"/>
        </w:rPr>
        <w:t xml:space="preserve"> </w:t>
      </w:r>
      <w:r w:rsidRPr="00EA268D">
        <w:rPr>
          <w:lang w:eastAsia="en-US"/>
        </w:rPr>
        <w:t>Forcing</w:t>
      </w:r>
    </w:p>
    <w:p w14:paraId="2CFFCC59" w14:textId="1BE58C5D" w:rsidR="00027689" w:rsidRPr="00EA268D" w:rsidRDefault="005B2527" w:rsidP="00D35739">
      <w:pPr>
        <w:pStyle w:val="Heading2"/>
      </w:pPr>
      <w:r>
        <w:t>Campaign introduction</w:t>
      </w:r>
    </w:p>
    <w:p w14:paraId="2BC3DA4A" w14:textId="59A0B2B3" w:rsidR="003F5940" w:rsidRPr="00EA268D" w:rsidRDefault="005B2527" w:rsidP="005B2527">
      <w:pPr>
        <w:rPr>
          <w:rFonts w:cs="Times New Roman"/>
          <w:lang w:eastAsia="en-US"/>
        </w:rPr>
      </w:pPr>
      <w:r>
        <w:rPr>
          <w:rFonts w:cs="Times New Roman"/>
          <w:lang w:eastAsia="en-US"/>
        </w:rPr>
        <w:t xml:space="preserve">The overall </w:t>
      </w:r>
      <w:proofErr w:type="gramStart"/>
      <w:r>
        <w:rPr>
          <w:rFonts w:cs="Times New Roman"/>
          <w:lang w:eastAsia="en-US"/>
        </w:rPr>
        <w:t>settings</w:t>
      </w:r>
      <w:proofErr w:type="gramEnd"/>
      <w:r>
        <w:rPr>
          <w:rFonts w:cs="Times New Roman"/>
          <w:lang w:eastAsia="en-US"/>
        </w:rPr>
        <w:t xml:space="preserve"> for this campaign is pretty much the same as Vancouver Rural Model, except for the followings:</w:t>
      </w:r>
      <w:r w:rsidR="003F5940" w:rsidRPr="00EA268D">
        <w:rPr>
          <w:rFonts w:cs="Times New Roman"/>
          <w:lang w:eastAsia="en-US"/>
        </w:rPr>
        <w:t xml:space="preserve"> Using an external forcing file with variables specified at the top of the domain. This forcing file is retrieved from ERA5-Land dataset and imposed on top of the urban model, which is 2-5 times of the building height. </w:t>
      </w:r>
      <w:r w:rsidR="0023111C" w:rsidRPr="00EA268D">
        <w:rPr>
          <w:rFonts w:cs="Times New Roman"/>
          <w:lang w:eastAsia="en-US"/>
        </w:rPr>
        <w:fldChar w:fldCharType="begin"/>
      </w:r>
      <w:r w:rsidR="00A95DBF">
        <w:rPr>
          <w:rFonts w:cs="Times New Roman"/>
          <w:lang w:eastAsia="en-US"/>
        </w:rPr>
        <w:instrText xml:space="preserve"> ADDIN ZOTERO_ITEM CSL_CITATION {"citationID":"u6JJO1VD","properties":{"formattedCitation":"[2]","plainCitation":"[2]","noteIndex":0},"citationItems":[{"id":1288,"uris":["http://zotero.org/users/3944343/items/J2JIZLTK"],"itemData":{"id":1288,"type":"article-journal","abstract":"Urban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23111C" w:rsidRPr="00EA268D">
        <w:rPr>
          <w:rFonts w:cs="Times New Roman"/>
          <w:lang w:eastAsia="en-US"/>
        </w:rPr>
        <w:fldChar w:fldCharType="separate"/>
      </w:r>
      <w:r w:rsidR="00A95DBF" w:rsidRPr="00A95DBF">
        <w:rPr>
          <w:rFonts w:cs="Times New Roman"/>
        </w:rPr>
        <w:t>[2]</w:t>
      </w:r>
      <w:r w:rsidR="0023111C" w:rsidRPr="00EA268D">
        <w:rPr>
          <w:rFonts w:cs="Times New Roman"/>
          <w:lang w:eastAsia="en-US"/>
        </w:rPr>
        <w:fldChar w:fldCharType="end"/>
      </w:r>
    </w:p>
    <w:p w14:paraId="2420BA9C" w14:textId="028D0F05" w:rsidR="000F651B" w:rsidRPr="00EA268D" w:rsidRDefault="000F651B" w:rsidP="00D35739">
      <w:pPr>
        <w:pStyle w:val="Heading2"/>
      </w:pPr>
      <w:r w:rsidRPr="00EA268D">
        <w:t>Performance</w:t>
      </w:r>
    </w:p>
    <w:tbl>
      <w:tblPr>
        <w:tblStyle w:val="TableGrid"/>
        <w:tblW w:w="0" w:type="auto"/>
        <w:tblLook w:val="04A0" w:firstRow="1" w:lastRow="0" w:firstColumn="1" w:lastColumn="0" w:noHBand="0" w:noVBand="1"/>
      </w:tblPr>
      <w:tblGrid>
        <w:gridCol w:w="2337"/>
        <w:gridCol w:w="2337"/>
        <w:gridCol w:w="2338"/>
        <w:gridCol w:w="2338"/>
      </w:tblGrid>
      <w:tr w:rsidR="00027689" w:rsidRPr="00EA268D" w14:paraId="2522987B" w14:textId="77777777" w:rsidTr="00DC6547">
        <w:tc>
          <w:tcPr>
            <w:tcW w:w="2337" w:type="dxa"/>
          </w:tcPr>
          <w:p w14:paraId="41C4353C" w14:textId="77777777" w:rsidR="00027689" w:rsidRPr="00EA268D" w:rsidRDefault="00027689" w:rsidP="00DC6547">
            <w:pPr>
              <w:rPr>
                <w:rFonts w:cs="Times New Roman"/>
                <w:lang w:eastAsia="en-US"/>
              </w:rPr>
            </w:pPr>
            <w:r w:rsidRPr="00EA268D">
              <w:rPr>
                <w:rFonts w:cs="Times New Roman"/>
                <w:lang w:eastAsia="en-US"/>
              </w:rPr>
              <w:t>CVRMSE (%)</w:t>
            </w:r>
          </w:p>
        </w:tc>
        <w:tc>
          <w:tcPr>
            <w:tcW w:w="2337" w:type="dxa"/>
          </w:tcPr>
          <w:p w14:paraId="1F3B1065" w14:textId="77777777" w:rsidR="00027689" w:rsidRPr="00EA268D" w:rsidRDefault="00027689" w:rsidP="00DC6547">
            <w:pPr>
              <w:rPr>
                <w:rFonts w:cs="Times New Roman"/>
                <w:lang w:eastAsia="en-US"/>
              </w:rPr>
            </w:pPr>
            <w:r w:rsidRPr="00EA268D">
              <w:rPr>
                <w:rFonts w:cs="Times New Roman"/>
                <w:lang w:eastAsia="en-US"/>
              </w:rPr>
              <w:t>Rural</w:t>
            </w:r>
          </w:p>
        </w:tc>
        <w:tc>
          <w:tcPr>
            <w:tcW w:w="2338" w:type="dxa"/>
          </w:tcPr>
          <w:p w14:paraId="37F0C51D" w14:textId="77777777" w:rsidR="00027689" w:rsidRPr="00EA268D" w:rsidRDefault="00027689" w:rsidP="00DC6547">
            <w:pPr>
              <w:rPr>
                <w:rFonts w:cs="Times New Roman"/>
                <w:lang w:eastAsia="en-US"/>
              </w:rPr>
            </w:pPr>
            <w:proofErr w:type="spellStart"/>
            <w:r w:rsidRPr="00EA268D">
              <w:rPr>
                <w:rFonts w:cs="Times New Roman"/>
                <w:lang w:eastAsia="en-US"/>
              </w:rPr>
              <w:t>OnlyVCWG</w:t>
            </w:r>
            <w:proofErr w:type="spellEnd"/>
          </w:p>
        </w:tc>
        <w:tc>
          <w:tcPr>
            <w:tcW w:w="2338" w:type="dxa"/>
          </w:tcPr>
          <w:p w14:paraId="2AC6BBE2" w14:textId="77777777" w:rsidR="00027689" w:rsidRPr="00EA268D" w:rsidRDefault="00027689" w:rsidP="00DC6547">
            <w:pPr>
              <w:rPr>
                <w:rFonts w:cs="Times New Roman"/>
                <w:lang w:eastAsia="en-US"/>
              </w:rPr>
            </w:pPr>
            <w:r w:rsidRPr="00EA268D">
              <w:rPr>
                <w:rFonts w:cs="Times New Roman"/>
                <w:lang w:eastAsia="en-US"/>
              </w:rPr>
              <w:t>Bypass</w:t>
            </w:r>
          </w:p>
        </w:tc>
      </w:tr>
      <w:tr w:rsidR="00027689" w:rsidRPr="00EA268D" w14:paraId="44BF0D2D" w14:textId="77777777" w:rsidTr="00DC6547">
        <w:tc>
          <w:tcPr>
            <w:tcW w:w="2337" w:type="dxa"/>
          </w:tcPr>
          <w:p w14:paraId="3B40762F" w14:textId="77777777" w:rsidR="00027689" w:rsidRPr="00EA268D" w:rsidRDefault="00027689" w:rsidP="00DC6547">
            <w:pPr>
              <w:rPr>
                <w:rFonts w:cs="Times New Roman"/>
                <w:lang w:eastAsia="en-US"/>
              </w:rPr>
            </w:pPr>
            <w:r w:rsidRPr="00EA268D">
              <w:rPr>
                <w:rFonts w:cs="Times New Roman"/>
                <w:lang w:eastAsia="en-US"/>
              </w:rPr>
              <w:t>1.2m Direct</w:t>
            </w:r>
          </w:p>
        </w:tc>
        <w:tc>
          <w:tcPr>
            <w:tcW w:w="2337" w:type="dxa"/>
          </w:tcPr>
          <w:p w14:paraId="3302B833" w14:textId="1E469443" w:rsidR="00027689" w:rsidRPr="00EA268D" w:rsidRDefault="00027689" w:rsidP="00DC6547">
            <w:pPr>
              <w:rPr>
                <w:rFonts w:cs="Times New Roman"/>
                <w:lang w:eastAsia="en-US"/>
              </w:rPr>
            </w:pPr>
            <w:r w:rsidRPr="00EA268D">
              <w:rPr>
                <w:rFonts w:cs="Times New Roman"/>
                <w:lang w:eastAsia="en-US"/>
              </w:rPr>
              <w:t>12.83</w:t>
            </w:r>
          </w:p>
        </w:tc>
        <w:tc>
          <w:tcPr>
            <w:tcW w:w="2338" w:type="dxa"/>
          </w:tcPr>
          <w:p w14:paraId="0A614F2D" w14:textId="273EB2D6" w:rsidR="00027689" w:rsidRPr="00EA268D" w:rsidRDefault="00027689" w:rsidP="00DC6547">
            <w:pPr>
              <w:rPr>
                <w:rFonts w:cs="Times New Roman"/>
                <w:lang w:eastAsia="en-US"/>
              </w:rPr>
            </w:pPr>
            <w:r w:rsidRPr="00EA268D">
              <w:rPr>
                <w:rFonts w:cs="Times New Roman"/>
                <w:lang w:eastAsia="en-US"/>
              </w:rPr>
              <w:t>8.99</w:t>
            </w:r>
          </w:p>
        </w:tc>
        <w:tc>
          <w:tcPr>
            <w:tcW w:w="2338" w:type="dxa"/>
          </w:tcPr>
          <w:p w14:paraId="5227323C" w14:textId="4EA28288" w:rsidR="00027689" w:rsidRPr="00EA268D" w:rsidRDefault="00027689" w:rsidP="00DC6547">
            <w:pPr>
              <w:rPr>
                <w:rFonts w:cs="Times New Roman"/>
                <w:lang w:eastAsia="en-US"/>
              </w:rPr>
            </w:pPr>
            <w:r w:rsidRPr="00EA268D">
              <w:rPr>
                <w:rFonts w:cs="Times New Roman"/>
                <w:lang w:eastAsia="en-US"/>
              </w:rPr>
              <w:t>9.3</w:t>
            </w:r>
          </w:p>
        </w:tc>
      </w:tr>
      <w:tr w:rsidR="00027689" w:rsidRPr="00EA268D" w14:paraId="42F8D664" w14:textId="77777777" w:rsidTr="00DC6547">
        <w:tc>
          <w:tcPr>
            <w:tcW w:w="2337" w:type="dxa"/>
          </w:tcPr>
          <w:p w14:paraId="706947F8" w14:textId="77777777" w:rsidR="00027689" w:rsidRPr="00EA268D" w:rsidRDefault="00027689" w:rsidP="00DC6547">
            <w:pPr>
              <w:rPr>
                <w:rFonts w:cs="Times New Roman"/>
                <w:lang w:eastAsia="en-US"/>
              </w:rPr>
            </w:pPr>
            <w:r w:rsidRPr="00EA268D">
              <w:rPr>
                <w:rFonts w:cs="Times New Roman"/>
                <w:lang w:eastAsia="en-US"/>
              </w:rPr>
              <w:t>1.2m Real P0</w:t>
            </w:r>
          </w:p>
        </w:tc>
        <w:tc>
          <w:tcPr>
            <w:tcW w:w="2337" w:type="dxa"/>
          </w:tcPr>
          <w:p w14:paraId="11FAE005" w14:textId="77777777" w:rsidR="00027689" w:rsidRPr="00EA268D" w:rsidRDefault="00027689" w:rsidP="00DC6547">
            <w:pPr>
              <w:rPr>
                <w:rFonts w:cs="Times New Roman"/>
                <w:lang w:eastAsia="en-US"/>
              </w:rPr>
            </w:pPr>
          </w:p>
        </w:tc>
        <w:tc>
          <w:tcPr>
            <w:tcW w:w="2338" w:type="dxa"/>
          </w:tcPr>
          <w:p w14:paraId="6070DB15" w14:textId="4FF11C12" w:rsidR="00027689" w:rsidRPr="00EA268D" w:rsidRDefault="00027689" w:rsidP="00DC6547">
            <w:pPr>
              <w:rPr>
                <w:rFonts w:cs="Times New Roman"/>
                <w:lang w:eastAsia="en-US"/>
              </w:rPr>
            </w:pPr>
            <w:r w:rsidRPr="00EA268D">
              <w:rPr>
                <w:rFonts w:cs="Times New Roman"/>
                <w:lang w:eastAsia="en-US"/>
              </w:rPr>
              <w:t>9.48</w:t>
            </w:r>
          </w:p>
        </w:tc>
        <w:tc>
          <w:tcPr>
            <w:tcW w:w="2338" w:type="dxa"/>
          </w:tcPr>
          <w:p w14:paraId="6491A877" w14:textId="360A11F0" w:rsidR="00027689" w:rsidRPr="00EA268D" w:rsidRDefault="00027689" w:rsidP="00DC6547">
            <w:pPr>
              <w:rPr>
                <w:rFonts w:cs="Times New Roman"/>
                <w:lang w:eastAsia="en-US"/>
              </w:rPr>
            </w:pPr>
            <w:r w:rsidRPr="00EA268D">
              <w:rPr>
                <w:rFonts w:cs="Times New Roman"/>
                <w:lang w:eastAsia="en-US"/>
              </w:rPr>
              <w:t>9.27</w:t>
            </w:r>
          </w:p>
        </w:tc>
      </w:tr>
      <w:tr w:rsidR="00027689" w:rsidRPr="00EA268D" w14:paraId="3B43E790" w14:textId="77777777" w:rsidTr="00DC6547">
        <w:tc>
          <w:tcPr>
            <w:tcW w:w="2337" w:type="dxa"/>
          </w:tcPr>
          <w:p w14:paraId="5F458927" w14:textId="77777777" w:rsidR="00027689" w:rsidRPr="00EA268D" w:rsidRDefault="00027689" w:rsidP="00DC6547">
            <w:pPr>
              <w:rPr>
                <w:rFonts w:cs="Times New Roman"/>
                <w:lang w:eastAsia="en-US"/>
              </w:rPr>
            </w:pPr>
            <w:r w:rsidRPr="00EA268D">
              <w:rPr>
                <w:rFonts w:cs="Times New Roman"/>
                <w:lang w:eastAsia="en-US"/>
              </w:rPr>
              <w:t>1.2m Real EPW</w:t>
            </w:r>
          </w:p>
        </w:tc>
        <w:tc>
          <w:tcPr>
            <w:tcW w:w="2337" w:type="dxa"/>
          </w:tcPr>
          <w:p w14:paraId="09AB7A4F" w14:textId="77777777" w:rsidR="00027689" w:rsidRPr="00EA268D" w:rsidRDefault="00027689" w:rsidP="00DC6547">
            <w:pPr>
              <w:rPr>
                <w:rFonts w:cs="Times New Roman"/>
                <w:lang w:eastAsia="en-US"/>
              </w:rPr>
            </w:pPr>
          </w:p>
        </w:tc>
        <w:tc>
          <w:tcPr>
            <w:tcW w:w="2338" w:type="dxa"/>
          </w:tcPr>
          <w:p w14:paraId="127FD3B6" w14:textId="6FD879F4" w:rsidR="00027689" w:rsidRPr="00EA268D" w:rsidRDefault="00027689" w:rsidP="00DC6547">
            <w:pPr>
              <w:rPr>
                <w:rFonts w:cs="Times New Roman"/>
                <w:lang w:eastAsia="en-US"/>
              </w:rPr>
            </w:pPr>
            <w:r w:rsidRPr="00EA268D">
              <w:rPr>
                <w:rFonts w:cs="Times New Roman"/>
                <w:lang w:eastAsia="en-US"/>
              </w:rPr>
              <w:t>9.24</w:t>
            </w:r>
          </w:p>
        </w:tc>
        <w:tc>
          <w:tcPr>
            <w:tcW w:w="2338" w:type="dxa"/>
          </w:tcPr>
          <w:p w14:paraId="4CE9AAA2" w14:textId="778E94EE" w:rsidR="00027689" w:rsidRPr="00EA268D" w:rsidRDefault="00027689" w:rsidP="00DC6547">
            <w:pPr>
              <w:rPr>
                <w:rFonts w:cs="Times New Roman"/>
                <w:lang w:eastAsia="en-US"/>
              </w:rPr>
            </w:pPr>
            <w:r w:rsidRPr="00EA268D">
              <w:rPr>
                <w:rFonts w:cs="Times New Roman"/>
                <w:lang w:eastAsia="en-US"/>
              </w:rPr>
              <w:t>9.48</w:t>
            </w:r>
          </w:p>
        </w:tc>
      </w:tr>
      <w:tr w:rsidR="00027689" w:rsidRPr="00EA268D" w14:paraId="7CF3CBC9" w14:textId="77777777" w:rsidTr="00DC6547">
        <w:tc>
          <w:tcPr>
            <w:tcW w:w="2337" w:type="dxa"/>
          </w:tcPr>
          <w:p w14:paraId="37174991" w14:textId="77777777" w:rsidR="00027689" w:rsidRPr="00EA268D" w:rsidRDefault="00027689" w:rsidP="00DC6547">
            <w:pPr>
              <w:rPr>
                <w:rFonts w:cs="Times New Roman"/>
                <w:lang w:eastAsia="en-US"/>
              </w:rPr>
            </w:pPr>
            <w:r w:rsidRPr="00EA268D">
              <w:rPr>
                <w:rFonts w:cs="Times New Roman"/>
                <w:lang w:eastAsia="en-US"/>
              </w:rPr>
              <w:t>26m Direct</w:t>
            </w:r>
          </w:p>
        </w:tc>
        <w:tc>
          <w:tcPr>
            <w:tcW w:w="2337" w:type="dxa"/>
          </w:tcPr>
          <w:p w14:paraId="136E19BE" w14:textId="39CA1A32" w:rsidR="00027689" w:rsidRPr="00EA268D" w:rsidRDefault="00027689" w:rsidP="00DC6547">
            <w:pPr>
              <w:rPr>
                <w:rFonts w:cs="Times New Roman"/>
                <w:lang w:eastAsia="en-US"/>
              </w:rPr>
            </w:pPr>
            <w:r w:rsidRPr="00EA268D">
              <w:rPr>
                <w:rFonts w:cs="Times New Roman"/>
                <w:lang w:eastAsia="en-US"/>
              </w:rPr>
              <w:t>12.03</w:t>
            </w:r>
          </w:p>
        </w:tc>
        <w:tc>
          <w:tcPr>
            <w:tcW w:w="2338" w:type="dxa"/>
          </w:tcPr>
          <w:p w14:paraId="01DE4E3E" w14:textId="0328126F" w:rsidR="00027689" w:rsidRPr="00EA268D" w:rsidRDefault="00027689" w:rsidP="00DC6547">
            <w:pPr>
              <w:rPr>
                <w:rFonts w:cs="Times New Roman"/>
                <w:lang w:eastAsia="en-US"/>
              </w:rPr>
            </w:pPr>
            <w:r w:rsidRPr="00EA268D">
              <w:rPr>
                <w:rFonts w:cs="Times New Roman"/>
                <w:lang w:eastAsia="en-US"/>
              </w:rPr>
              <w:t>6.96</w:t>
            </w:r>
          </w:p>
        </w:tc>
        <w:tc>
          <w:tcPr>
            <w:tcW w:w="2338" w:type="dxa"/>
          </w:tcPr>
          <w:p w14:paraId="486C4730" w14:textId="1D29803D" w:rsidR="00027689" w:rsidRPr="00EA268D" w:rsidRDefault="00027689" w:rsidP="00DC6547">
            <w:pPr>
              <w:rPr>
                <w:rFonts w:cs="Times New Roman"/>
                <w:lang w:eastAsia="en-US"/>
              </w:rPr>
            </w:pPr>
            <w:r w:rsidRPr="00EA268D">
              <w:rPr>
                <w:rFonts w:cs="Times New Roman"/>
                <w:lang w:eastAsia="en-US"/>
              </w:rPr>
              <w:t>6.96</w:t>
            </w:r>
          </w:p>
        </w:tc>
      </w:tr>
      <w:tr w:rsidR="00027689" w:rsidRPr="00EA268D" w14:paraId="25F97852" w14:textId="77777777" w:rsidTr="00DC6547">
        <w:tc>
          <w:tcPr>
            <w:tcW w:w="2337" w:type="dxa"/>
          </w:tcPr>
          <w:p w14:paraId="2FDDDC93" w14:textId="77777777" w:rsidR="00027689" w:rsidRPr="00EA268D" w:rsidRDefault="00027689" w:rsidP="00DC6547">
            <w:pPr>
              <w:rPr>
                <w:rFonts w:cs="Times New Roman"/>
                <w:lang w:eastAsia="en-US"/>
              </w:rPr>
            </w:pPr>
            <w:r w:rsidRPr="00EA268D">
              <w:rPr>
                <w:rFonts w:cs="Times New Roman"/>
                <w:lang w:eastAsia="en-US"/>
              </w:rPr>
              <w:t>26m Real P0</w:t>
            </w:r>
          </w:p>
        </w:tc>
        <w:tc>
          <w:tcPr>
            <w:tcW w:w="2337" w:type="dxa"/>
          </w:tcPr>
          <w:p w14:paraId="6D63C54C" w14:textId="77777777" w:rsidR="00027689" w:rsidRPr="00EA268D" w:rsidRDefault="00027689" w:rsidP="00DC6547">
            <w:pPr>
              <w:rPr>
                <w:rFonts w:cs="Times New Roman"/>
                <w:lang w:eastAsia="en-US"/>
              </w:rPr>
            </w:pPr>
          </w:p>
        </w:tc>
        <w:tc>
          <w:tcPr>
            <w:tcW w:w="2338" w:type="dxa"/>
          </w:tcPr>
          <w:p w14:paraId="2794E2E8" w14:textId="10DC3430" w:rsidR="00027689" w:rsidRPr="00EA268D" w:rsidRDefault="00027689" w:rsidP="00DC6547">
            <w:pPr>
              <w:rPr>
                <w:rFonts w:cs="Times New Roman"/>
                <w:lang w:eastAsia="en-US"/>
              </w:rPr>
            </w:pPr>
            <w:r w:rsidRPr="00EA268D">
              <w:rPr>
                <w:rFonts w:cs="Times New Roman"/>
                <w:lang w:eastAsia="en-US"/>
              </w:rPr>
              <w:t>7.52</w:t>
            </w:r>
          </w:p>
        </w:tc>
        <w:tc>
          <w:tcPr>
            <w:tcW w:w="2338" w:type="dxa"/>
          </w:tcPr>
          <w:p w14:paraId="15D1A025" w14:textId="30AB2679" w:rsidR="00027689" w:rsidRPr="00EA268D" w:rsidRDefault="00027689" w:rsidP="00DC6547">
            <w:pPr>
              <w:rPr>
                <w:rFonts w:cs="Times New Roman"/>
                <w:lang w:eastAsia="en-US"/>
              </w:rPr>
            </w:pPr>
            <w:r w:rsidRPr="00EA268D">
              <w:rPr>
                <w:rFonts w:cs="Times New Roman"/>
                <w:lang w:eastAsia="en-US"/>
              </w:rPr>
              <w:t>7.52</w:t>
            </w:r>
          </w:p>
        </w:tc>
      </w:tr>
      <w:tr w:rsidR="00027689" w:rsidRPr="00EA268D" w14:paraId="351201D9" w14:textId="77777777" w:rsidTr="00DC6547">
        <w:tc>
          <w:tcPr>
            <w:tcW w:w="2337" w:type="dxa"/>
          </w:tcPr>
          <w:p w14:paraId="6E89A333" w14:textId="77777777" w:rsidR="00027689" w:rsidRPr="00EA268D" w:rsidRDefault="00027689" w:rsidP="00DC6547">
            <w:pPr>
              <w:rPr>
                <w:rFonts w:cs="Times New Roman"/>
                <w:lang w:eastAsia="en-US"/>
              </w:rPr>
            </w:pPr>
            <w:r w:rsidRPr="00EA268D">
              <w:rPr>
                <w:rFonts w:cs="Times New Roman"/>
                <w:lang w:eastAsia="en-US"/>
              </w:rPr>
              <w:t>26m Real EPW</w:t>
            </w:r>
          </w:p>
        </w:tc>
        <w:tc>
          <w:tcPr>
            <w:tcW w:w="2337" w:type="dxa"/>
          </w:tcPr>
          <w:p w14:paraId="3146CB52" w14:textId="77777777" w:rsidR="00027689" w:rsidRPr="00EA268D" w:rsidRDefault="00027689" w:rsidP="00DC6547">
            <w:pPr>
              <w:rPr>
                <w:rFonts w:cs="Times New Roman"/>
                <w:lang w:eastAsia="en-US"/>
              </w:rPr>
            </w:pPr>
          </w:p>
        </w:tc>
        <w:tc>
          <w:tcPr>
            <w:tcW w:w="2338" w:type="dxa"/>
          </w:tcPr>
          <w:p w14:paraId="03F2E2EF" w14:textId="2C130CDA" w:rsidR="00027689" w:rsidRPr="00EA268D" w:rsidRDefault="00027689" w:rsidP="00DC6547">
            <w:pPr>
              <w:rPr>
                <w:rFonts w:cs="Times New Roman"/>
                <w:lang w:eastAsia="en-US"/>
              </w:rPr>
            </w:pPr>
            <w:r w:rsidRPr="00EA268D">
              <w:rPr>
                <w:rFonts w:cs="Times New Roman"/>
                <w:lang w:eastAsia="en-US"/>
              </w:rPr>
              <w:t>7.38</w:t>
            </w:r>
          </w:p>
        </w:tc>
        <w:tc>
          <w:tcPr>
            <w:tcW w:w="2338" w:type="dxa"/>
          </w:tcPr>
          <w:p w14:paraId="17F88BA5" w14:textId="2005705F" w:rsidR="00027689" w:rsidRPr="00EA268D" w:rsidRDefault="00027689" w:rsidP="00DC6547">
            <w:pPr>
              <w:rPr>
                <w:rFonts w:cs="Times New Roman"/>
                <w:lang w:eastAsia="en-US"/>
              </w:rPr>
            </w:pPr>
            <w:r w:rsidRPr="00EA268D">
              <w:rPr>
                <w:rFonts w:cs="Times New Roman"/>
                <w:lang w:eastAsia="en-US"/>
              </w:rPr>
              <w:t>7.38</w:t>
            </w:r>
          </w:p>
        </w:tc>
      </w:tr>
    </w:tbl>
    <w:p w14:paraId="306F5E7F" w14:textId="3A99D526" w:rsidR="00873FDF" w:rsidDel="00007AE7" w:rsidRDefault="00873FDF" w:rsidP="000F651B">
      <w:pPr>
        <w:rPr>
          <w:del w:id="91" w:author="LipingWang" w:date="2022-10-21T16:52:00Z"/>
          <w:rFonts w:cs="Times New Roman"/>
          <w:lang w:eastAsia="en-US"/>
        </w:rPr>
      </w:pPr>
    </w:p>
    <w:p w14:paraId="3A92DD0F" w14:textId="16320717" w:rsidR="00007AE7" w:rsidRDefault="00007AE7" w:rsidP="000F651B">
      <w:pPr>
        <w:rPr>
          <w:ins w:id="92" w:author="Lichen Wu" w:date="2022-10-24T10:44:00Z"/>
          <w:rFonts w:cs="Times New Roman"/>
          <w:lang w:eastAsia="en-US"/>
        </w:rPr>
      </w:pPr>
    </w:p>
    <w:p w14:paraId="10DBBBA5" w14:textId="60194455" w:rsidR="00007AE7" w:rsidRDefault="00007AE7" w:rsidP="002727AB">
      <w:pPr>
        <w:pStyle w:val="Heading1"/>
        <w:rPr>
          <w:ins w:id="93" w:author="Lichen Wu" w:date="2022-10-24T10:52:00Z"/>
          <w:lang w:eastAsia="en-US"/>
        </w:rPr>
        <w:pPrChange w:id="94" w:author="Lichen Wu" w:date="2022-10-24T14:27:00Z">
          <w:pPr/>
        </w:pPrChange>
      </w:pPr>
      <w:ins w:id="95" w:author="Lichen Wu" w:date="2022-10-24T10:52:00Z">
        <w:r>
          <w:rPr>
            <w:lang w:eastAsia="en-US"/>
          </w:rPr>
          <w:t>Guelph</w:t>
        </w:r>
      </w:ins>
    </w:p>
    <w:p w14:paraId="60D3D6C0" w14:textId="77777777" w:rsidR="00261E2F" w:rsidRDefault="00007AE7">
      <w:pPr>
        <w:keepNext/>
        <w:jc w:val="center"/>
        <w:rPr>
          <w:ins w:id="96" w:author="Lichen Wu" w:date="2022-10-24T11:01:00Z"/>
        </w:rPr>
        <w:pPrChange w:id="97" w:author="Lichen Wu" w:date="2022-10-24T11:11:00Z">
          <w:pPr/>
        </w:pPrChange>
      </w:pPr>
      <w:ins w:id="98" w:author="Lichen Wu" w:date="2022-10-24T10:52:00Z">
        <w:r w:rsidRPr="00007AE7">
          <w:rPr>
            <w:rFonts w:cs="Times New Roman"/>
            <w:noProof/>
            <w:lang w:eastAsia="en-US"/>
          </w:rPr>
          <w:drawing>
            <wp:inline distT="0" distB="0" distL="0" distR="0" wp14:anchorId="3C69C2CC" wp14:editId="55C093E2">
              <wp:extent cx="3200400" cy="2350037"/>
              <wp:effectExtent l="0" t="0" r="0" b="0"/>
              <wp:docPr id="3" name="Picture 3"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with medium confidence"/>
                      <pic:cNvPicPr/>
                    </pic:nvPicPr>
                    <pic:blipFill>
                      <a:blip r:embed="rId13"/>
                      <a:stretch>
                        <a:fillRect/>
                      </a:stretch>
                    </pic:blipFill>
                    <pic:spPr>
                      <a:xfrm>
                        <a:off x="0" y="0"/>
                        <a:ext cx="3209274" cy="2356553"/>
                      </a:xfrm>
                      <a:prstGeom prst="rect">
                        <a:avLst/>
                      </a:prstGeom>
                    </pic:spPr>
                  </pic:pic>
                </a:graphicData>
              </a:graphic>
            </wp:inline>
          </w:drawing>
        </w:r>
      </w:ins>
    </w:p>
    <w:p w14:paraId="1846B39B" w14:textId="7F18AB34" w:rsidR="00007AE7" w:rsidRDefault="00261E2F">
      <w:pPr>
        <w:pStyle w:val="Caption"/>
        <w:rPr>
          <w:ins w:id="99" w:author="Lichen Wu" w:date="2022-10-24T10:44:00Z"/>
          <w:rFonts w:cs="Times New Roman"/>
          <w:lang w:eastAsia="en-US"/>
        </w:rPr>
        <w:pPrChange w:id="100" w:author="Lichen Wu" w:date="2022-10-24T11:10:00Z">
          <w:pPr/>
        </w:pPrChange>
      </w:pPr>
      <w:ins w:id="101" w:author="Lichen Wu" w:date="2022-10-24T11:01:00Z">
        <w:r>
          <w:t xml:space="preserve">Figure </w:t>
        </w:r>
        <w:r>
          <w:fldChar w:fldCharType="begin"/>
        </w:r>
        <w:r>
          <w:instrText xml:space="preserve"> SEQ Figure \* ARABIC </w:instrText>
        </w:r>
      </w:ins>
      <w:r>
        <w:fldChar w:fldCharType="separate"/>
      </w:r>
      <w:ins w:id="102" w:author="Lichen Wu" w:date="2022-10-24T11:10:00Z">
        <w:r w:rsidR="00D35739">
          <w:rPr>
            <w:noProof/>
          </w:rPr>
          <w:t>5</w:t>
        </w:r>
      </w:ins>
      <w:ins w:id="103" w:author="Lichen Wu" w:date="2022-10-24T11:01:00Z">
        <w:r>
          <w:fldChar w:fldCharType="end"/>
        </w:r>
        <w:r>
          <w:t xml:space="preserve"> Map of weather station network during Guelph campaign</w:t>
        </w:r>
      </w:ins>
      <w:ins w:id="104" w:author="Lichen Wu" w:date="2022-10-24T11:02:00Z">
        <w:r>
          <w:t xml:space="preserve"> in Ontario, Canada</w:t>
        </w:r>
      </w:ins>
      <w:ins w:id="105" w:author="Lichen Wu" w:date="2022-10-24T11:01:00Z">
        <w:r>
          <w:t xml:space="preserve"> from July to </w:t>
        </w:r>
        <w:proofErr w:type="gramStart"/>
        <w:r>
          <w:t>September,</w:t>
        </w:r>
        <w:proofErr w:type="gramEnd"/>
        <w:r>
          <w:t xml:space="preserve"> 2018</w:t>
        </w:r>
      </w:ins>
    </w:p>
    <w:p w14:paraId="001D8F51" w14:textId="77777777" w:rsidR="002A5007" w:rsidRDefault="00261E2F">
      <w:pPr>
        <w:keepNext/>
        <w:jc w:val="center"/>
        <w:rPr>
          <w:ins w:id="106" w:author="Lichen Wu" w:date="2022-10-24T11:05:00Z"/>
        </w:rPr>
        <w:pPrChange w:id="107" w:author="Lichen Wu" w:date="2022-10-24T11:05:00Z">
          <w:pPr>
            <w:jc w:val="center"/>
          </w:pPr>
        </w:pPrChange>
      </w:pPr>
      <w:ins w:id="108" w:author="Lichen Wu" w:date="2022-10-24T11:00:00Z">
        <w:r w:rsidRPr="00261E2F">
          <w:rPr>
            <w:rFonts w:cs="Times New Roman"/>
            <w:noProof/>
            <w:lang w:eastAsia="en-US"/>
          </w:rPr>
          <w:lastRenderedPageBreak/>
          <w:drawing>
            <wp:inline distT="0" distB="0" distL="0" distR="0" wp14:anchorId="5189A33A" wp14:editId="1F06FD2B">
              <wp:extent cx="5075360" cy="3086367"/>
              <wp:effectExtent l="19050" t="19050" r="11430" b="190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stretch>
                        <a:fillRect/>
                      </a:stretch>
                    </pic:blipFill>
                    <pic:spPr>
                      <a:xfrm>
                        <a:off x="0" y="0"/>
                        <a:ext cx="5075360" cy="3086367"/>
                      </a:xfrm>
                      <a:prstGeom prst="rect">
                        <a:avLst/>
                      </a:prstGeom>
                      <a:ln>
                        <a:solidFill>
                          <a:schemeClr val="tx1"/>
                        </a:solidFill>
                      </a:ln>
                    </pic:spPr>
                  </pic:pic>
                </a:graphicData>
              </a:graphic>
            </wp:inline>
          </w:drawing>
        </w:r>
      </w:ins>
    </w:p>
    <w:p w14:paraId="4EFCC981" w14:textId="56FF7385" w:rsidR="00DB7FA4" w:rsidDel="00D35739" w:rsidRDefault="002A5007">
      <w:pPr>
        <w:pStyle w:val="Caption"/>
        <w:rPr>
          <w:del w:id="109" w:author="Lichen Wu" w:date="2022-10-24T11:10:00Z"/>
        </w:rPr>
        <w:pPrChange w:id="110" w:author="Lichen Wu" w:date="2022-10-24T11:10:00Z">
          <w:pPr>
            <w:jc w:val="center"/>
          </w:pPr>
        </w:pPrChange>
      </w:pPr>
      <w:ins w:id="111" w:author="Lichen Wu" w:date="2022-10-24T11:05:00Z">
        <w:r>
          <w:t xml:space="preserve">Figure  </w:t>
        </w:r>
      </w:ins>
      <w:ins w:id="112" w:author="Lichen Wu" w:date="2022-10-24T11:06:00Z">
        <w:r>
          <w:t>View of locations for the urban measurements</w:t>
        </w:r>
      </w:ins>
      <w:r w:rsidR="00D35739">
        <w:fldChar w:fldCharType="begin"/>
      </w:r>
      <w:r w:rsidR="00D35739">
        <w:instrText xml:space="preserve"> ADDIN ZOTERO_ITEM CSL_CITATION {"citationID":"0Q925frS","properties":{"formattedCitation":"[10]","plainCitation":"[10]","noteIndex":0},"citationItems":[{"id":2693,"uris":["http://zotero.org/users/3944343/items/L4MN7K5E"],"itemData":{"id":2693,"type":"article-journal","abstract":"Quantification of the terms in the transport equations of turbulence kinetic energy k and heat in the real urban roughness sublayer is inherently difficult due to variation of terms with thermal stability, wind speed, wind direction, and horizontal heterogeneity of most urban sites concerning morphometric parameters and land use. There is also a paucity of observations in the real urban environment, specifically pertaining to the heat budget, which motivate such budget analyses to understand the physical processes, inform urban development, and parametrize microclimate models. The budget terms of k and heat in the urban roughness sublayer were quantified using field observations conducted in the Reek Walk, Guelph, Canada, inside a quasi two-dimensional urban canyon located at the University of Guelph, from 15 July 2018 to 5 September 2018. The budget terms were analyzed under four stability classes, from thermally unstable to stable conditions, and under different wind speeds, from very low to high wind speed conditions. The budget terms were further analyzed under varying wind directions in eight sectors with respect to the canyon axis. For k, the budget terms quantified were storage, advection, buoyant production/consumption, shear production/consumption, turbulent transport, and dissipation. It was found that the main transport mechanism for k was driven by the turbulent transport that relocated k from the shear layer above roof (speculated but not measured) to the urban canyon, where it was balanced by shear production/consumption and dissipation terms. The advection term had lower magnitude to other terms but was greater in magnitude than the buoyant production/consumption term. For heat, the budget terms quantified were storage, advection, and flux divergence. It was found that the main transport mechanism for heat was driven by advection, where either warm or cold air masses were transported to the urban canyon depending on wind direction. The advection was found to be balanced by flux divergence. For both k and heat the storage terms were at least one order of magnitude smaller than other budget terms. For k it was found that with decreasing wind speeds, the residual (unexplained) portion of the budget increased, suggesting more difficulties in the Reynolds decomposition approach and budget apportionment in such cases. The findings for the k budget were in agreement with previous studies, while the findings for the heat budget could inspire further investigations. It was noted that the advective transfer mechanisms for heat could be overlooked in simplified urban microclimate models, but such transfer mechanisms need to be accounted for.","container-title":"Environmental Fluid Mechanics","DOI":"10.1007/s10652-021-09800-x","ISSN":"1573-1510","issue":"4","journalAbbreviation":"Environ Fluid Mech","language":"en","page":"843-884","source":"Springer Link","title":"The budgets of turbulence kinetic energy and heat in the urban roughness sublayer","volume":"21","author":[{"family":"Aliabadi","given":"Amir A."},{"family":"Moradi","given":"Mohsen"},{"family":"Byerlay","given":"Ryan A. E."}],"issued":{"date-parts":[["2021",8,1]]}}}],"schema":"https://github.com/citation-style-language/schema/raw/master/csl-citation.json"} </w:instrText>
      </w:r>
      <w:r w:rsidR="00D35739">
        <w:fldChar w:fldCharType="separate"/>
      </w:r>
      <w:r w:rsidR="00D35739" w:rsidRPr="00D35739">
        <w:rPr>
          <w:rFonts w:cs="Times New Roman"/>
          <w:sz w:val="22"/>
        </w:rPr>
        <w:t>[10]</w:t>
      </w:r>
      <w:r w:rsidR="00D35739">
        <w:fldChar w:fldCharType="end"/>
      </w:r>
      <w:ins w:id="113" w:author="Lichen Wu" w:date="2022-10-24T11:06:00Z">
        <w:r>
          <w:t xml:space="preserve">. </w:t>
        </w:r>
      </w:ins>
    </w:p>
    <w:p w14:paraId="6C69ED51" w14:textId="03A53E0B" w:rsidR="00D35739" w:rsidRDefault="00D35739" w:rsidP="00D35739">
      <w:pPr>
        <w:pStyle w:val="Caption"/>
        <w:rPr>
          <w:ins w:id="114" w:author="Lichen Wu" w:date="2022-10-24T11:08:00Z"/>
        </w:rPr>
      </w:pPr>
    </w:p>
    <w:p w14:paraId="2FC2DF00" w14:textId="77777777" w:rsidR="00D35739" w:rsidRDefault="00D35739">
      <w:pPr>
        <w:keepNext/>
        <w:jc w:val="center"/>
        <w:rPr>
          <w:ins w:id="115" w:author="Lichen Wu" w:date="2022-10-24T11:10:00Z"/>
        </w:rPr>
        <w:pPrChange w:id="116" w:author="Lichen Wu" w:date="2022-10-24T11:10:00Z">
          <w:pPr>
            <w:jc w:val="center"/>
          </w:pPr>
        </w:pPrChange>
      </w:pPr>
      <w:ins w:id="117" w:author="Lichen Wu" w:date="2022-10-24T11:10:00Z">
        <w:r w:rsidRPr="00D35739">
          <w:rPr>
            <w:noProof/>
          </w:rPr>
          <w:drawing>
            <wp:inline distT="0" distB="0" distL="0" distR="0" wp14:anchorId="4ADE15BB" wp14:editId="3F1E1BA7">
              <wp:extent cx="3238500" cy="3034646"/>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5"/>
                      <a:stretch>
                        <a:fillRect/>
                      </a:stretch>
                    </pic:blipFill>
                    <pic:spPr>
                      <a:xfrm>
                        <a:off x="0" y="0"/>
                        <a:ext cx="3250782" cy="3046155"/>
                      </a:xfrm>
                      <a:prstGeom prst="rect">
                        <a:avLst/>
                      </a:prstGeom>
                    </pic:spPr>
                  </pic:pic>
                </a:graphicData>
              </a:graphic>
            </wp:inline>
          </w:drawing>
        </w:r>
      </w:ins>
    </w:p>
    <w:p w14:paraId="200CA0F2" w14:textId="3DEBBD9C" w:rsidR="00D35739" w:rsidRDefault="00D35739">
      <w:pPr>
        <w:pStyle w:val="Caption"/>
        <w:rPr>
          <w:ins w:id="118" w:author="Lichen Wu" w:date="2022-10-24T11:10:00Z"/>
        </w:rPr>
        <w:pPrChange w:id="119" w:author="Lichen Wu" w:date="2022-10-24T11:10:00Z">
          <w:pPr>
            <w:pStyle w:val="Heading2"/>
          </w:pPr>
        </w:pPrChange>
      </w:pPr>
      <w:ins w:id="120" w:author="Lichen Wu" w:date="2022-10-24T11:10:00Z">
        <w:r>
          <w:t xml:space="preserve">Figure </w:t>
        </w:r>
        <w:r>
          <w:fldChar w:fldCharType="begin"/>
        </w:r>
        <w:r>
          <w:instrText xml:space="preserve"> SEQ Figure \* ARABIC </w:instrText>
        </w:r>
      </w:ins>
      <w:r>
        <w:fldChar w:fldCharType="separate"/>
      </w:r>
      <w:ins w:id="121" w:author="Lichen Wu" w:date="2022-10-24T11:10:00Z">
        <w:r>
          <w:rPr>
            <w:noProof/>
          </w:rPr>
          <w:t>6</w:t>
        </w:r>
        <w:r>
          <w:fldChar w:fldCharType="end"/>
        </w:r>
        <w:r>
          <w:t xml:space="preserve"> </w:t>
        </w:r>
        <w:r w:rsidRPr="00E85A72">
          <w:t>The canyon orientation is measured as -45 degree relative to north.</w:t>
        </w:r>
      </w:ins>
    </w:p>
    <w:p w14:paraId="7549ED1B" w14:textId="346BA102" w:rsidR="00D35739" w:rsidRDefault="00D35739" w:rsidP="00D35739">
      <w:pPr>
        <w:pStyle w:val="Heading2"/>
        <w:rPr>
          <w:ins w:id="122" w:author="Lichen Wu" w:date="2022-10-24T11:08:00Z"/>
        </w:rPr>
      </w:pPr>
      <w:ins w:id="123" w:author="Lichen Wu" w:date="2022-10-24T11:08:00Z">
        <w:r>
          <w:t>Campaign introduction</w:t>
        </w:r>
      </w:ins>
    </w:p>
    <w:p w14:paraId="4E1494EC" w14:textId="493486BD" w:rsidR="00D35739" w:rsidRPr="00D35739" w:rsidRDefault="00D35739" w:rsidP="00D35739">
      <w:pPr>
        <w:rPr>
          <w:ins w:id="124" w:author="Lichen Wu" w:date="2022-10-24T11:08:00Z"/>
        </w:rPr>
      </w:pPr>
      <w:commentRangeStart w:id="125"/>
      <w:ins w:id="126" w:author="Lichen Wu" w:date="2022-10-24T11:08:00Z">
        <w:r w:rsidRPr="00D35739">
          <w:t>The</w:t>
        </w:r>
        <w:commentRangeEnd w:id="125"/>
        <w:r w:rsidRPr="000F7C22">
          <w:commentReference w:id="125"/>
        </w:r>
        <w:r w:rsidRPr="00D35739">
          <w:t xml:space="preserve"> </w:t>
        </w:r>
      </w:ins>
      <w:ins w:id="127" w:author="Lichen Wu" w:date="2022-10-24T11:11:00Z">
        <w:r>
          <w:t>Guelph</w:t>
        </w:r>
      </w:ins>
      <w:ins w:id="128" w:author="Lichen Wu" w:date="2022-10-24T11:08:00Z">
        <w:r w:rsidRPr="00D35739">
          <w:t xml:space="preserve"> field measurements campaign has been conducted in </w:t>
        </w:r>
      </w:ins>
      <w:ins w:id="129" w:author="Lichen Wu" w:date="2022-10-24T11:11:00Z">
        <w:r>
          <w:t>Ontario</w:t>
        </w:r>
      </w:ins>
      <w:ins w:id="130" w:author="Lichen Wu" w:date="2022-10-24T11:08:00Z">
        <w:r w:rsidRPr="00D35739">
          <w:t xml:space="preserve">, Canada, in </w:t>
        </w:r>
      </w:ins>
      <w:ins w:id="131" w:author="Lichen Wu" w:date="2022-10-24T11:11:00Z">
        <w:r>
          <w:t>2018</w:t>
        </w:r>
      </w:ins>
      <w:ins w:id="132" w:author="Lichen Wu" w:date="2022-10-24T11:08:00Z">
        <w:r w:rsidRPr="00D35739">
          <w:t>.</w:t>
        </w:r>
      </w:ins>
      <w:ins w:id="133" w:author="Lichen Wu" w:date="2022-10-24T11:16:00Z">
        <w:r w:rsidR="00EF0DFE">
          <w:t xml:space="preserve"> </w:t>
        </w:r>
      </w:ins>
      <w:ins w:id="134" w:author="Lichen Wu" w:date="2022-10-24T11:36:00Z">
        <w:r w:rsidR="00D35C28">
          <w:t>T</w:t>
        </w:r>
      </w:ins>
      <w:ins w:id="135" w:author="Lichen Wu" w:date="2022-10-24T11:16:00Z">
        <w:r w:rsidR="00EF0DFE">
          <w:t xml:space="preserve">he </w:t>
        </w:r>
      </w:ins>
      <w:ins w:id="136" w:author="Lichen Wu" w:date="2022-10-24T11:36:00Z">
        <w:r w:rsidR="00D35C28">
          <w:t>canyon height</w:t>
        </w:r>
      </w:ins>
      <w:ins w:id="137" w:author="Lichen Wu" w:date="2022-10-24T11:16:00Z">
        <w:r w:rsidR="00EF0DFE">
          <w:t>, canyon width</w:t>
        </w:r>
      </w:ins>
      <w:ins w:id="138" w:author="Lichen Wu" w:date="2022-10-24T11:17:00Z">
        <w:r w:rsidR="00EF0DFE">
          <w:t xml:space="preserve"> and canyon orientation are measured from Google </w:t>
        </w:r>
      </w:ins>
      <w:ins w:id="139" w:author="Lichen Wu" w:date="2022-10-24T11:36:00Z">
        <w:r w:rsidR="00D35C28">
          <w:t>earth</w:t>
        </w:r>
      </w:ins>
      <w:ins w:id="140" w:author="Lichen Wu" w:date="2022-10-24T11:17:00Z">
        <w:r w:rsidR="00EF0DFE">
          <w:t xml:space="preserve"> as 13m, 13m, and -45 degree relative to north. </w:t>
        </w:r>
      </w:ins>
      <w:ins w:id="141" w:author="Lichen Wu" w:date="2022-10-24T11:12:00Z">
        <w:r>
          <w:t xml:space="preserve">And the </w:t>
        </w:r>
      </w:ins>
      <w:ins w:id="142" w:author="Lichen Wu" w:date="2022-10-24T11:08:00Z">
        <w:r w:rsidRPr="00D35739">
          <w:t>As summarized i</w:t>
        </w:r>
      </w:ins>
      <w:ins w:id="143" w:author="Lichen Wu" w:date="2022-10-24T11:18:00Z">
        <w:r w:rsidR="00EF0DFE">
          <w:t xml:space="preserve">n </w:t>
        </w:r>
      </w:ins>
      <w:r w:rsidR="00EF0DFE">
        <w:fldChar w:fldCharType="begin"/>
      </w:r>
      <w:r w:rsidR="00EF0DFE">
        <w:instrText xml:space="preserve"> ADDIN ZOTERO_ITEM CSL_CITATION {"citationID":"OtuRQ3tW","properties":{"formattedCitation":"[11]","plainCitation":"[11]","noteIndex":0},"citationItems":[{"id":1389,"uris":["http://zotero.org/users/3944343/items/UHMGZBKU"],"itemData":{"id":1389,"type":"article-journal","abstract":"&lt;jats:p&gt;Abstract. The Vertical City Weather Generator (VCWG) is a computationally efficient urban microclimate model developed to predict temporal and vertical variation of temperature, wind speed, and specific humidity. It is composed of various sub models: a rural model, an urban microclimate model, and a building energy model. In a nearby rural site, a rural model is forced with weather data to solve a vertical diffusion equation to calculate vertical potential temperature profiles using a novel parameterization. The rural model also calculates a horizontal pressure gradient. The rural model outputs are then forced on a vertical diffusion urban microclimate model that solves vertical transport equations for momentum, temperature, and specific humidity. The urban microclimate model is also coupled to a building energy model using feedback interaction. The aerodynamic and thermal effects of urban elements and vegetation are considered in VCWG. To evaluate the VCWG model, a microclimate field campaign was held in Guelph, Canada, from 15 July 2018 to 5 September 2018. The meteorological measurements were carried out under a comprehensive set of wind directions, wind speeds, and thermal stability conditions in both the rural and the nearby urban areas. The model evaluation indicated that the VCWG predicted vertical profiles of meteorological variables in reasonable agreement with field measurements for selected days. In comparison to measurements, the overall model biases for potential temperature, wind speed, and specific humidity were within 5 %, 11 %, and 7 %, respectively. The performance of the model was further explored to investigate the effects of urban configurations such as plan and frontal area densities, varying levels of vegetation, seasonal variations, different climate zones, and time series analysis on the model predictions. The results obtained from the explorations were reasonably consistent with previous studies in the literature, justifying the reliability and computational efficiency of VCWG for operational urban development projects. \n                        &lt;/jats:p&gt;","container-title":"Copernicus Publications","language":"en","license":"Creative Commons Attribution 4.0 International license","note":"Accepted: 2021-10-18T14:26:15Z\npublisher: Copernicus GmbH","source":"dspace.mit.edu","title":"The Vertical City Weather Generator (VCWG v1.0.0)","URL":"https://dspace.mit.edu/handle/1721.1/133020","author":[{"family":"Moradi","given":"Mohsen"},{"family":"Dyer","given":"Benjamin"},{"family":"Nazem","given":"Amir"},{"family":"Nambiar","given":"Manoj K."},{"family":"Nahian","given":"M. Rafsan"},{"family":"Bueno","given":"Bruno"},{"family":"Mackey","given":"Chris"},{"family":"Vasanthakumar","given":"Saeran"},{"family":"Nazarian","given":"Negin"},{"family":"Krayenhoff","given":"E. Scott"},{"family":"Norford","given":"Leslie Keith"},{"family":"Aliabadi","given":"Amir A."}],"accessed":{"date-parts":[["2022",6,26]]},"issued":{"date-parts":[["2019",8]]}}}],"schema":"https://github.com/citation-style-language/schema/raw/master/csl-citation.json"} </w:instrText>
      </w:r>
      <w:r w:rsidR="00EF0DFE">
        <w:fldChar w:fldCharType="separate"/>
      </w:r>
      <w:r w:rsidR="00EF0DFE" w:rsidRPr="00EF0DFE">
        <w:rPr>
          <w:rFonts w:cs="Times New Roman"/>
        </w:rPr>
        <w:t>[11]</w:t>
      </w:r>
      <w:r w:rsidR="00EF0DFE">
        <w:fldChar w:fldCharType="end"/>
      </w:r>
      <w:ins w:id="144" w:author="Lichen Wu" w:date="2022-10-24T11:08:00Z">
        <w:r w:rsidRPr="00D35739">
          <w:t xml:space="preserve">, the neighborhood is classified as primarily </w:t>
        </w:r>
      </w:ins>
      <w:ins w:id="145" w:author="Lichen Wu" w:date="2022-10-24T11:19:00Z">
        <w:r w:rsidR="00EF0DFE">
          <w:t>commercial office</w:t>
        </w:r>
      </w:ins>
      <w:ins w:id="146" w:author="Lichen Wu" w:date="2022-10-24T11:08:00Z">
        <w:r w:rsidRPr="00D35739">
          <w:t xml:space="preserve"> area. In this study, Post 80s </w:t>
        </w:r>
      </w:ins>
      <w:ins w:id="147" w:author="Lichen Wu" w:date="2022-10-24T11:19:00Z">
        <w:r w:rsidR="00EF0DFE">
          <w:t>Medium Office</w:t>
        </w:r>
      </w:ins>
      <w:ins w:id="148" w:author="Lichen Wu" w:date="2022-10-24T11:08:00Z">
        <w:r w:rsidRPr="00D35739">
          <w:t xml:space="preserve"> </w:t>
        </w:r>
      </w:ins>
      <w:ins w:id="149" w:author="Lichen Wu" w:date="2022-10-24T11:19:00Z">
        <w:r w:rsidR="00EF0DFE">
          <w:t>5A</w:t>
        </w:r>
      </w:ins>
      <w:ins w:id="150" w:author="Lichen Wu" w:date="2022-10-24T11:08:00Z">
        <w:r w:rsidRPr="00D35739">
          <w:t xml:space="preserve"> from DOE website </w:t>
        </w:r>
        <w:r w:rsidRPr="00D35739">
          <w:fldChar w:fldCharType="begin"/>
        </w:r>
      </w:ins>
      <w:r w:rsidR="00EF0DFE">
        <w:instrText xml:space="preserve"> ADDIN ZOTERO_ITEM CSL_CITATION {"citationID":"qf3YmlRp","properties":{"formattedCitation":"[6]","plainCitation":"[6]","noteIndex":0},"citationItems":[{"id":1153,"uris":["http://zotero.org/users/3944343/items/4FX7T9CI"],"itemData":{"id":1153,"type":"webpage","abstract":"DOE, in conjunction with three of its national laboratories, developed commercial reference buildings, formerly kno...","container-title":"Energy.gov","language":"en","title":"Commercial Reference Buildings","URL":"https://www.energy.gov/eere/buildings/commercial-reference-buildings","accessed":{"date-parts":[["2022",5,30]]}}}],"schema":"https://github.com/citation-style-language/schema/raw/master/csl-citation.json"} </w:instrText>
      </w:r>
      <w:ins w:id="151" w:author="Lichen Wu" w:date="2022-10-24T11:08:00Z">
        <w:r w:rsidRPr="00D35739">
          <w:fldChar w:fldCharType="separate"/>
        </w:r>
        <w:r w:rsidRPr="00D35739">
          <w:t>[6]</w:t>
        </w:r>
        <w:r w:rsidRPr="00D35739">
          <w:fldChar w:fldCharType="end"/>
        </w:r>
        <w:r w:rsidRPr="00D35739">
          <w:t xml:space="preserve"> has been used as the prototype building energy model</w:t>
        </w:r>
      </w:ins>
      <w:ins w:id="152" w:author="Lichen Wu" w:date="2022-10-24T11:19:00Z">
        <w:r w:rsidR="00EF0DFE">
          <w:t>.</w:t>
        </w:r>
      </w:ins>
    </w:p>
    <w:p w14:paraId="06A1FBF4" w14:textId="2BB5C980" w:rsidR="00D35739" w:rsidRPr="00D35739" w:rsidRDefault="00D35739" w:rsidP="00D35739">
      <w:pPr>
        <w:rPr>
          <w:ins w:id="153" w:author="Lichen Wu" w:date="2022-10-24T11:08:00Z"/>
        </w:rPr>
      </w:pPr>
      <w:ins w:id="154" w:author="Lichen Wu" w:date="2022-10-24T11:08:00Z">
        <w:r w:rsidRPr="00D35739">
          <w:lastRenderedPageBreak/>
          <w:t xml:space="preserve">As for the </w:t>
        </w:r>
      </w:ins>
      <w:ins w:id="155" w:author="Lichen Wu" w:date="2022-10-24T11:20:00Z">
        <w:r w:rsidR="00E90523">
          <w:t>rural</w:t>
        </w:r>
      </w:ins>
      <w:ins w:id="156" w:author="Lichen Wu" w:date="2022-10-24T11:08:00Z">
        <w:r w:rsidRPr="00D35739">
          <w:t xml:space="preserve"> weather observations dataset, </w:t>
        </w:r>
      </w:ins>
      <w:ins w:id="157" w:author="Lichen Wu" w:date="2022-10-24T11:22:00Z">
        <w:r w:rsidR="00E90523">
          <w:t xml:space="preserve">the ERA5_Guelph_2015.epw from  </w:t>
        </w:r>
      </w:ins>
      <w:r w:rsidR="00E90523">
        <w:fldChar w:fldCharType="begin"/>
      </w:r>
      <w:r w:rsidR="00E90523">
        <w:instrText xml:space="preserve"> ADDIN ZOTERO_ITEM CSL_CITATION {"citationID":"fISv0UC5","properties":{"formattedCitation":"[12]","plainCitation":"[12]","noteIndex":0},"citationItems":[{"id":2745,"uris":["http://zotero.org/users/3944343/items/2C9XY4R9"],"itemData":{"id":2745,"type":"software","abstract":"The Vertical City Weather Generator (VCWG v1.3.2) Software","genre":"Python","note":"original-date: 2022-08-03T18:14:14Z","source":"GitHub","title":"AmirAAliabadi/VCWGv1.3.2","URL":"https://github.com/AmirAAliabadi/VCWGv1.3.2","author":[{"family":"Lab","given":"Atmospheric Innovations Research (AIR)"}],"accessed":{"date-parts":[["2022",10,24]]},"issued":{"date-parts":[["2022",8,3]]}}}],"schema":"https://github.com/citation-style-language/schema/raw/master/csl-citation.json"} </w:instrText>
      </w:r>
      <w:r w:rsidR="00E90523">
        <w:fldChar w:fldCharType="separate"/>
      </w:r>
      <w:r w:rsidR="00E90523" w:rsidRPr="00E90523">
        <w:rPr>
          <w:rFonts w:cs="Times New Roman"/>
        </w:rPr>
        <w:t>[12]</w:t>
      </w:r>
      <w:r w:rsidR="00E90523">
        <w:fldChar w:fldCharType="end"/>
      </w:r>
      <w:ins w:id="158" w:author="Lichen Wu" w:date="2022-10-24T11:23:00Z">
        <w:r w:rsidR="00E90523">
          <w:t xml:space="preserve"> has been </w:t>
        </w:r>
      </w:ins>
      <w:ins w:id="159" w:author="Lichen Wu" w:date="2022-10-24T11:08:00Z">
        <w:r w:rsidRPr="000F7C22">
          <w:t xml:space="preserve">selected as the EPW template. </w:t>
        </w:r>
      </w:ins>
      <w:ins w:id="160" w:author="Lichen Wu" w:date="2022-10-24T11:26:00Z">
        <w:r w:rsidR="0099713D">
          <w:t xml:space="preserve">The rural field measurements for the year 2018 are available via </w:t>
        </w:r>
      </w:ins>
      <w:r w:rsidR="0099713D">
        <w:fldChar w:fldCharType="begin"/>
      </w:r>
      <w:r w:rsidR="0099713D">
        <w:instrText xml:space="preserve"> ADDIN ZOTERO_ITEM CSL_CITATION {"citationID":"yRXZvJDY","properties":{"formattedCitation":"[13]","plainCitation":"[13]","noteIndex":0},"citationItems":[{"id":2746,"uris":["http://zotero.org/users/3944343/items/LK6FBU93"],"itemData":{"id":2746,"type":"webpage","abstract":"climate, past weather","language":"en","note":"Last Modified: 2022-08-17","title":"Hourly Data Report for September 01, 2018 - Climate - Environment and Climate Change Canada","URL":"https://climate.weather.gc.ca/climate_data/hourly_data_e.html?hlyRange=2006-12-15%7C2022-04-12&amp;dlyRange=2006-09-28%7C2022-04-12&amp;mlyRange=2006-12-01%7C2006-12-01&amp;StationID=45407&amp;Prov=ON&amp;urlExtension=_e.html&amp;searchType=stnName&amp;optLimit=yearRange&amp;StartYear=1840&amp;EndYear=2022&amp;selRowPerPage=25&amp;Line=3&amp;searchMethod=contains&amp;txtStationName=Guelph&amp;timeframe=1&amp;time=LST&amp;time=LST&amp;Year=2018&amp;Month=9&amp;Day=1#","author":[{"family":"Canada","given":"Environment and Climate Change"}],"accessed":{"date-parts":[["2022",10,24]]},"issued":{"date-parts":[["2011",10,31]]}}}],"schema":"https://github.com/citation-style-language/schema/raw/master/csl-citation.json"} </w:instrText>
      </w:r>
      <w:r w:rsidR="0099713D">
        <w:fldChar w:fldCharType="separate"/>
      </w:r>
      <w:r w:rsidR="0099713D" w:rsidRPr="0099713D">
        <w:rPr>
          <w:rFonts w:cs="Times New Roman"/>
        </w:rPr>
        <w:t>[13]</w:t>
      </w:r>
      <w:r w:rsidR="0099713D">
        <w:fldChar w:fldCharType="end"/>
      </w:r>
      <w:ins w:id="161" w:author="Lichen Wu" w:date="2022-10-24T11:26:00Z">
        <w:r w:rsidR="0099713D">
          <w:t>, in which the Guelph Turf</w:t>
        </w:r>
      </w:ins>
      <w:ins w:id="162" w:author="Lichen Wu" w:date="2022-10-24T11:27:00Z">
        <w:r w:rsidR="0099713D">
          <w:t>grass Institute (World Meteorological Organization, WMO ID 71833) datasets have been used as the actu</w:t>
        </w:r>
      </w:ins>
      <w:ins w:id="163" w:author="Lichen Wu" w:date="2022-10-24T11:28:00Z">
        <w:r w:rsidR="0099713D">
          <w:t>al measurements</w:t>
        </w:r>
      </w:ins>
      <w:ins w:id="164" w:author="Lichen Wu" w:date="2022-10-24T11:27:00Z">
        <w:r w:rsidR="0099713D">
          <w:t>.</w:t>
        </w:r>
      </w:ins>
      <w:ins w:id="165" w:author="Lichen Wu" w:date="2022-10-24T11:28:00Z">
        <w:r w:rsidR="0099713D">
          <w:t xml:space="preserve"> Specifically, the dry bulb temperature, dew point temperature and relative humidity </w:t>
        </w:r>
      </w:ins>
      <w:ins w:id="166" w:author="Lichen Wu" w:date="2022-10-24T11:29:00Z">
        <w:r w:rsidR="0099713D">
          <w:t>for the year 2018 have been used to compose the EPW file.</w:t>
        </w:r>
      </w:ins>
      <w:ins w:id="167" w:author="Lichen Wu" w:date="2022-10-24T11:27:00Z">
        <w:r w:rsidR="0099713D">
          <w:t xml:space="preserve"> </w:t>
        </w:r>
      </w:ins>
      <w:ins w:id="168" w:author="Lichen Wu" w:date="2022-10-24T11:29:00Z">
        <w:r w:rsidR="0099713D">
          <w:t xml:space="preserve">The urban site measurements have 5 </w:t>
        </w:r>
      </w:ins>
      <w:ins w:id="169" w:author="Lichen Wu" w:date="2022-10-24T11:30:00Z">
        <w:r w:rsidR="0099713D">
          <w:t xml:space="preserve">major anemometers, as illustrated in the above figure. </w:t>
        </w:r>
      </w:ins>
    </w:p>
    <w:tbl>
      <w:tblPr>
        <w:tblW w:w="6500" w:type="dxa"/>
        <w:jc w:val="center"/>
        <w:tblLook w:val="04A0" w:firstRow="1" w:lastRow="0" w:firstColumn="1" w:lastColumn="0" w:noHBand="0" w:noVBand="1"/>
      </w:tblPr>
      <w:tblGrid>
        <w:gridCol w:w="960"/>
        <w:gridCol w:w="2540"/>
        <w:gridCol w:w="3000"/>
      </w:tblGrid>
      <w:tr w:rsidR="00EF0DFE" w:rsidRPr="005355F9" w14:paraId="7EDA9DBB" w14:textId="77777777" w:rsidTr="000F7C22">
        <w:trPr>
          <w:trHeight w:val="300"/>
          <w:jc w:val="center"/>
          <w:ins w:id="170" w:author="Lichen Wu" w:date="2022-10-24T11:15:00Z"/>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5F47ED5" w14:textId="77777777" w:rsidR="00EF0DFE" w:rsidRPr="005355F9" w:rsidRDefault="00EF0DFE" w:rsidP="000F7C22">
            <w:pPr>
              <w:spacing w:after="0" w:line="240" w:lineRule="auto"/>
              <w:jc w:val="center"/>
              <w:rPr>
                <w:ins w:id="171" w:author="Lichen Wu" w:date="2022-10-24T11:15:00Z"/>
                <w:rFonts w:eastAsia="Times New Roman" w:cs="Times New Roman"/>
                <w:color w:val="000000"/>
              </w:rPr>
            </w:pPr>
            <w:ins w:id="172" w:author="Lichen Wu" w:date="2022-10-24T11:15:00Z">
              <w:r w:rsidRPr="005355F9">
                <w:rPr>
                  <w:rFonts w:eastAsia="Times New Roman" w:cs="Times New Roman"/>
                  <w:color w:val="000000"/>
                </w:rPr>
                <w:t> </w:t>
              </w:r>
            </w:ins>
          </w:p>
        </w:tc>
        <w:tc>
          <w:tcPr>
            <w:tcW w:w="2540" w:type="dxa"/>
            <w:tcBorders>
              <w:top w:val="single" w:sz="8" w:space="0" w:color="auto"/>
              <w:left w:val="nil"/>
              <w:bottom w:val="single" w:sz="8" w:space="0" w:color="auto"/>
              <w:right w:val="single" w:sz="8" w:space="0" w:color="auto"/>
            </w:tcBorders>
            <w:shd w:val="clear" w:color="auto" w:fill="auto"/>
            <w:noWrap/>
            <w:vAlign w:val="center"/>
            <w:hideMark/>
          </w:tcPr>
          <w:p w14:paraId="2FB28B4B" w14:textId="77777777" w:rsidR="00EF0DFE" w:rsidRPr="005355F9" w:rsidRDefault="00EF0DFE" w:rsidP="000F7C22">
            <w:pPr>
              <w:spacing w:after="0" w:line="240" w:lineRule="auto"/>
              <w:jc w:val="center"/>
              <w:rPr>
                <w:ins w:id="173" w:author="Lichen Wu" w:date="2022-10-24T11:15:00Z"/>
                <w:rFonts w:eastAsia="Times New Roman" w:cs="Times New Roman"/>
                <w:color w:val="000000"/>
              </w:rPr>
            </w:pPr>
            <w:ins w:id="174" w:author="Lichen Wu" w:date="2022-10-24T11:15:00Z">
              <w:r w:rsidRPr="005355F9">
                <w:rPr>
                  <w:rFonts w:eastAsia="Times New Roman" w:cs="Times New Roman"/>
                  <w:color w:val="000000"/>
                </w:rPr>
                <w:t> </w:t>
              </w:r>
            </w:ins>
          </w:p>
        </w:tc>
        <w:tc>
          <w:tcPr>
            <w:tcW w:w="3000" w:type="dxa"/>
            <w:tcBorders>
              <w:top w:val="single" w:sz="8" w:space="0" w:color="auto"/>
              <w:left w:val="nil"/>
              <w:bottom w:val="single" w:sz="8" w:space="0" w:color="auto"/>
              <w:right w:val="single" w:sz="8" w:space="0" w:color="auto"/>
            </w:tcBorders>
            <w:shd w:val="clear" w:color="auto" w:fill="auto"/>
            <w:noWrap/>
            <w:vAlign w:val="center"/>
            <w:hideMark/>
          </w:tcPr>
          <w:p w14:paraId="6F9694E2" w14:textId="42CA9F59" w:rsidR="00EF0DFE" w:rsidRPr="005355F9" w:rsidRDefault="0099713D" w:rsidP="000F7C22">
            <w:pPr>
              <w:spacing w:after="0" w:line="240" w:lineRule="auto"/>
              <w:jc w:val="center"/>
              <w:rPr>
                <w:ins w:id="175" w:author="Lichen Wu" w:date="2022-10-24T11:15:00Z"/>
                <w:rFonts w:eastAsia="Times New Roman" w:cs="Times New Roman"/>
                <w:b/>
                <w:bCs/>
                <w:color w:val="000000"/>
              </w:rPr>
            </w:pPr>
            <w:ins w:id="176" w:author="Lichen Wu" w:date="2022-10-24T11:30:00Z">
              <w:r>
                <w:rPr>
                  <w:rFonts w:eastAsia="Times New Roman" w:cs="Times New Roman"/>
                  <w:b/>
                  <w:bCs/>
                  <w:color w:val="000000"/>
                </w:rPr>
                <w:t>Guelph</w:t>
              </w:r>
            </w:ins>
          </w:p>
        </w:tc>
      </w:tr>
      <w:tr w:rsidR="00EF0DFE" w:rsidRPr="005355F9" w14:paraId="496BEB2A" w14:textId="77777777" w:rsidTr="000F7C22">
        <w:trPr>
          <w:trHeight w:val="276"/>
          <w:jc w:val="center"/>
          <w:ins w:id="177" w:author="Lichen Wu" w:date="2022-10-24T11:15:00Z"/>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3E2040C" w14:textId="77777777" w:rsidR="00EF0DFE" w:rsidRPr="005355F9" w:rsidRDefault="00EF0DFE" w:rsidP="000F7C22">
            <w:pPr>
              <w:spacing w:after="0" w:line="240" w:lineRule="auto"/>
              <w:jc w:val="center"/>
              <w:rPr>
                <w:ins w:id="178" w:author="Lichen Wu" w:date="2022-10-24T11:15:00Z"/>
                <w:rFonts w:eastAsia="Times New Roman" w:cs="Times New Roman"/>
                <w:b/>
                <w:bCs/>
                <w:color w:val="000000"/>
              </w:rPr>
            </w:pPr>
            <w:ins w:id="179" w:author="Lichen Wu" w:date="2022-10-24T11:15:00Z">
              <w:r w:rsidRPr="005355F9">
                <w:rPr>
                  <w:rFonts w:eastAsia="Times New Roman" w:cs="Times New Roman"/>
                  <w:b/>
                  <w:bCs/>
                  <w:color w:val="000000"/>
                </w:rPr>
                <w:t>UWG</w:t>
              </w:r>
            </w:ins>
          </w:p>
        </w:tc>
        <w:tc>
          <w:tcPr>
            <w:tcW w:w="2540" w:type="dxa"/>
            <w:tcBorders>
              <w:top w:val="nil"/>
              <w:left w:val="nil"/>
              <w:bottom w:val="nil"/>
              <w:right w:val="single" w:sz="8" w:space="0" w:color="auto"/>
            </w:tcBorders>
            <w:shd w:val="clear" w:color="auto" w:fill="auto"/>
            <w:vAlign w:val="center"/>
            <w:hideMark/>
          </w:tcPr>
          <w:p w14:paraId="30C2169A" w14:textId="77777777" w:rsidR="00EF0DFE" w:rsidRPr="005355F9" w:rsidRDefault="00EF0DFE" w:rsidP="000F7C22">
            <w:pPr>
              <w:spacing w:after="0" w:line="240" w:lineRule="auto"/>
              <w:jc w:val="center"/>
              <w:rPr>
                <w:ins w:id="180" w:author="Lichen Wu" w:date="2022-10-24T11:15:00Z"/>
                <w:rFonts w:eastAsia="Times New Roman" w:cs="Times New Roman"/>
                <w:b/>
                <w:bCs/>
                <w:color w:val="000000"/>
              </w:rPr>
            </w:pPr>
            <w:ins w:id="181" w:author="Lichen Wu" w:date="2022-10-24T11:15:00Z">
              <w:r w:rsidRPr="005355F9">
                <w:rPr>
                  <w:rFonts w:eastAsia="Times New Roman" w:cs="Times New Roman"/>
                  <w:b/>
                  <w:bCs/>
                  <w:color w:val="000000"/>
                </w:rPr>
                <w:t>Theta of Canyon</w:t>
              </w:r>
            </w:ins>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0E9EE69" w14:textId="6886D500" w:rsidR="00EF0DFE" w:rsidRPr="005355F9" w:rsidRDefault="0099713D" w:rsidP="000F7C22">
            <w:pPr>
              <w:spacing w:after="0" w:line="240" w:lineRule="auto"/>
              <w:jc w:val="center"/>
              <w:rPr>
                <w:ins w:id="182" w:author="Lichen Wu" w:date="2022-10-24T11:15:00Z"/>
                <w:rFonts w:eastAsia="Times New Roman" w:cs="Times New Roman"/>
                <w:color w:val="000000"/>
              </w:rPr>
            </w:pPr>
            <w:ins w:id="183" w:author="Lichen Wu" w:date="2022-10-24T11:30:00Z">
              <w:r>
                <w:rPr>
                  <w:rFonts w:eastAsia="Times New Roman" w:cs="Times New Roman"/>
                  <w:color w:val="000000"/>
                </w:rPr>
                <w:t>-45</w:t>
              </w:r>
            </w:ins>
          </w:p>
        </w:tc>
      </w:tr>
      <w:tr w:rsidR="00EF0DFE" w:rsidRPr="005355F9" w14:paraId="50ABFFF6" w14:textId="77777777" w:rsidTr="000F7C22">
        <w:trPr>
          <w:trHeight w:val="660"/>
          <w:jc w:val="center"/>
          <w:ins w:id="184"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4C298CDD" w14:textId="77777777" w:rsidR="00EF0DFE" w:rsidRPr="005355F9" w:rsidRDefault="00EF0DFE" w:rsidP="000F7C22">
            <w:pPr>
              <w:spacing w:after="0" w:line="240" w:lineRule="auto"/>
              <w:rPr>
                <w:ins w:id="185" w:author="Lichen Wu" w:date="2022-10-24T11:15:00Z"/>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vAlign w:val="center"/>
            <w:hideMark/>
          </w:tcPr>
          <w:p w14:paraId="710DD59F" w14:textId="77777777" w:rsidR="00EF0DFE" w:rsidRPr="005355F9" w:rsidRDefault="00EF0DFE" w:rsidP="000F7C22">
            <w:pPr>
              <w:spacing w:after="0" w:line="240" w:lineRule="auto"/>
              <w:jc w:val="center"/>
              <w:rPr>
                <w:ins w:id="186" w:author="Lichen Wu" w:date="2022-10-24T11:15:00Z"/>
                <w:rFonts w:eastAsia="Times New Roman" w:cs="Times New Roman"/>
                <w:b/>
                <w:bCs/>
                <w:color w:val="000000"/>
              </w:rPr>
            </w:pPr>
            <w:ins w:id="187" w:author="Lichen Wu" w:date="2022-10-24T11:15:00Z">
              <w:r w:rsidRPr="005355F9">
                <w:rPr>
                  <w:rFonts w:eastAsia="Times New Roman" w:cs="Times New Roman"/>
                  <w:b/>
                  <w:bCs/>
                  <w:color w:val="000000"/>
                </w:rPr>
                <w:t>[degree relative to north, -90 to 90]</w:t>
              </w:r>
            </w:ins>
          </w:p>
        </w:tc>
        <w:tc>
          <w:tcPr>
            <w:tcW w:w="3000" w:type="dxa"/>
            <w:vMerge/>
            <w:tcBorders>
              <w:top w:val="nil"/>
              <w:left w:val="single" w:sz="8" w:space="0" w:color="auto"/>
              <w:bottom w:val="single" w:sz="8" w:space="0" w:color="000000"/>
              <w:right w:val="single" w:sz="8" w:space="0" w:color="auto"/>
            </w:tcBorders>
            <w:vAlign w:val="center"/>
            <w:hideMark/>
          </w:tcPr>
          <w:p w14:paraId="3AC91EB6" w14:textId="77777777" w:rsidR="00EF0DFE" w:rsidRPr="005355F9" w:rsidRDefault="00EF0DFE" w:rsidP="000F7C22">
            <w:pPr>
              <w:spacing w:after="0" w:line="240" w:lineRule="auto"/>
              <w:rPr>
                <w:ins w:id="188" w:author="Lichen Wu" w:date="2022-10-24T11:15:00Z"/>
                <w:rFonts w:eastAsia="Times New Roman" w:cs="Times New Roman"/>
                <w:color w:val="000000"/>
              </w:rPr>
            </w:pPr>
          </w:p>
        </w:tc>
      </w:tr>
      <w:tr w:rsidR="00EF0DFE" w:rsidRPr="005355F9" w14:paraId="520A5124" w14:textId="77777777" w:rsidTr="000F7C22">
        <w:trPr>
          <w:trHeight w:val="300"/>
          <w:jc w:val="center"/>
          <w:ins w:id="189"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71876405" w14:textId="77777777" w:rsidR="00EF0DFE" w:rsidRPr="005355F9" w:rsidRDefault="00EF0DFE" w:rsidP="000F7C22">
            <w:pPr>
              <w:spacing w:after="0" w:line="240" w:lineRule="auto"/>
              <w:rPr>
                <w:ins w:id="190" w:author="Lichen Wu" w:date="2022-10-24T11:15:00Z"/>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721503FB" w14:textId="77777777" w:rsidR="00EF0DFE" w:rsidRPr="005355F9" w:rsidRDefault="00EF0DFE" w:rsidP="000F7C22">
            <w:pPr>
              <w:spacing w:after="0" w:line="240" w:lineRule="auto"/>
              <w:jc w:val="center"/>
              <w:rPr>
                <w:ins w:id="191" w:author="Lichen Wu" w:date="2022-10-24T11:15:00Z"/>
                <w:rFonts w:eastAsia="Times New Roman" w:cs="Times New Roman"/>
                <w:b/>
                <w:bCs/>
                <w:color w:val="000000"/>
              </w:rPr>
            </w:pPr>
            <w:ins w:id="192" w:author="Lichen Wu" w:date="2022-10-24T11:15:00Z">
              <w:r w:rsidRPr="005355F9">
                <w:rPr>
                  <w:rFonts w:eastAsia="Times New Roman" w:cs="Times New Roman"/>
                  <w:b/>
                  <w:bCs/>
                  <w:color w:val="000000"/>
                </w:rPr>
                <w:t>Mean building heights[m]</w:t>
              </w:r>
            </w:ins>
          </w:p>
        </w:tc>
        <w:tc>
          <w:tcPr>
            <w:tcW w:w="3000" w:type="dxa"/>
            <w:tcBorders>
              <w:top w:val="nil"/>
              <w:left w:val="nil"/>
              <w:bottom w:val="single" w:sz="8" w:space="0" w:color="auto"/>
              <w:right w:val="single" w:sz="8" w:space="0" w:color="auto"/>
            </w:tcBorders>
            <w:shd w:val="clear" w:color="auto" w:fill="auto"/>
            <w:noWrap/>
            <w:vAlign w:val="center"/>
            <w:hideMark/>
          </w:tcPr>
          <w:p w14:paraId="2B46B13E" w14:textId="2E0E51A1" w:rsidR="00EF0DFE" w:rsidRPr="005355F9" w:rsidRDefault="0099713D" w:rsidP="000F7C22">
            <w:pPr>
              <w:spacing w:after="0" w:line="240" w:lineRule="auto"/>
              <w:jc w:val="center"/>
              <w:rPr>
                <w:ins w:id="193" w:author="Lichen Wu" w:date="2022-10-24T11:15:00Z"/>
                <w:rFonts w:eastAsia="Times New Roman" w:cs="Times New Roman"/>
                <w:color w:val="000000"/>
              </w:rPr>
            </w:pPr>
            <w:ins w:id="194" w:author="Lichen Wu" w:date="2022-10-24T11:31:00Z">
              <w:r>
                <w:rPr>
                  <w:rFonts w:eastAsia="Times New Roman" w:cs="Times New Roman"/>
                  <w:color w:val="000000"/>
                </w:rPr>
                <w:t>13</w:t>
              </w:r>
            </w:ins>
            <w:ins w:id="195" w:author="Lichen Wu" w:date="2022-10-24T11:35:00Z">
              <w:r w:rsidR="00D35C28">
                <w:rPr>
                  <w:rFonts w:eastAsia="Times New Roman" w:cs="Times New Roman"/>
                  <w:color w:val="000000"/>
                </w:rPr>
                <w:t>.25</w:t>
              </w:r>
            </w:ins>
            <w:r w:rsidR="00D35C28">
              <w:rPr>
                <w:rFonts w:eastAsia="Times New Roman" w:cs="Times New Roman"/>
                <w:color w:val="000000"/>
              </w:rPr>
              <w:fldChar w:fldCharType="begin"/>
            </w:r>
            <w:r w:rsidR="00D35C28">
              <w:rPr>
                <w:rFonts w:eastAsia="Times New Roman" w:cs="Times New Roman"/>
                <w:color w:val="000000"/>
              </w:rPr>
              <w:instrText xml:space="preserve"> ADDIN ZOTERO_ITEM CSL_CITATION {"citationID":"WURO8ecY","properties":{"formattedCitation":"[10]","plainCitation":"[10]","noteIndex":0},"citationItems":[{"id":2693,"uris":["http://zotero.org/users/3944343/items/L4MN7K5E"],"itemData":{"id":2693,"type":"article-journal","abstract":"Quantification of the terms in the transport equations of turbulence kinetic energy k and heat in the real urban roughness sublayer is inherently difficult due to variation of terms with thermal stability, wind speed, wind direction, and horizontal heterogeneity of most urban sites concerning morphometric parameters and land use. There is also a paucity of observations in the real urban environment, specifically pertaining to the heat budget, which motivate such budget analyses to understand the physical processes, inform urban development, and parametrize microclimate models. The budget terms of k and heat in the urban roughness sublayer were quantified using field observations conducted in the Reek Walk, Guelph, Canada, inside a quasi two-dimensional urban canyon located at the University of Guelph, from 15 July 2018 to 5 September 2018. The budget terms were analyzed under four stability classes, from thermally unstable to stable conditions, and under different wind speeds, from very low to high wind speed conditions. The budget terms were further analyzed under varying wind directions in eight sectors with respect to the canyon axis. For k, the budget terms quantified were storage, advection, buoyant production/consumption, shear production/consumption, turbulent transport, and dissipation. It was found that the main transport mechanism for k was driven by the turbulent transport that relocated k from the shear layer above roof (speculated but not measured) to the urban canyon, where it was balanced by shear production/consumption and dissipation terms. The advection term had lower magnitude to other terms but was greater in magnitude than the buoyant production/consumption term. For heat, the budget terms quantified were storage, advection, and flux divergence. It was found that the main transport mechanism for heat was driven by advection, where either warm or cold air masses were transported to the urban canyon depending on wind direction. The advection was found to be balanced by flux divergence. For both k and heat the storage terms were at least one order of magnitude smaller than other budget terms. For k it was found that with decreasing wind speeds, the residual (unexplained) portion of the budget increased, suggesting more difficulties in the Reynolds decomposition approach and budget apportionment in such cases. The findings for the k budget were in agreement with previous studies, while the findings for the heat budget could inspire further investigations. It was noted that the advective transfer mechanisms for heat could be overlooked in simplified urban microclimate models, but such transfer mechanisms need to be accounted for.","container-title":"Environmental Fluid Mechanics","DOI":"10.1007/s10652-021-09800-x","ISSN":"1573-1510","issue":"4","journalAbbreviation":"Environ Fluid Mech","language":"en","page":"843-884","source":"Springer Link","title":"The budgets of turbulence kinetic energy and heat in the urban roughness sublayer","volume":"21","author":[{"family":"Aliabadi","given":"Amir A."},{"family":"Moradi","given":"Mohsen"},{"family":"Byerlay","given":"Ryan A. E."}],"issued":{"date-parts":[["2021",8,1]]}}}],"schema":"https://github.com/citation-style-language/schema/raw/master/csl-citation.json"} </w:instrText>
            </w:r>
            <w:r w:rsidR="00D35C28">
              <w:rPr>
                <w:rFonts w:eastAsia="Times New Roman" w:cs="Times New Roman"/>
                <w:color w:val="000000"/>
              </w:rPr>
              <w:fldChar w:fldCharType="separate"/>
            </w:r>
            <w:r w:rsidR="00D35C28" w:rsidRPr="00D35C28">
              <w:rPr>
                <w:rFonts w:cs="Times New Roman"/>
              </w:rPr>
              <w:t>[10]</w:t>
            </w:r>
            <w:r w:rsidR="00D35C28">
              <w:rPr>
                <w:rFonts w:eastAsia="Times New Roman" w:cs="Times New Roman"/>
                <w:color w:val="000000"/>
              </w:rPr>
              <w:fldChar w:fldCharType="end"/>
            </w:r>
          </w:p>
        </w:tc>
      </w:tr>
      <w:tr w:rsidR="00EF0DFE" w:rsidRPr="005355F9" w14:paraId="3E7065D4" w14:textId="77777777" w:rsidTr="000F7C22">
        <w:trPr>
          <w:trHeight w:val="300"/>
          <w:jc w:val="center"/>
          <w:ins w:id="196"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70D7C611" w14:textId="77777777" w:rsidR="00EF0DFE" w:rsidRPr="005355F9" w:rsidRDefault="00EF0DFE" w:rsidP="000F7C22">
            <w:pPr>
              <w:spacing w:after="0" w:line="240" w:lineRule="auto"/>
              <w:rPr>
                <w:ins w:id="197" w:author="Lichen Wu" w:date="2022-10-24T11:15:00Z"/>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20D65AE9" w14:textId="77777777" w:rsidR="00EF0DFE" w:rsidRPr="005355F9" w:rsidRDefault="00EF0DFE" w:rsidP="000F7C22">
            <w:pPr>
              <w:spacing w:after="0" w:line="240" w:lineRule="auto"/>
              <w:jc w:val="center"/>
              <w:rPr>
                <w:ins w:id="198" w:author="Lichen Wu" w:date="2022-10-24T11:15:00Z"/>
                <w:rFonts w:eastAsia="Times New Roman" w:cs="Times New Roman"/>
                <w:b/>
                <w:bCs/>
                <w:color w:val="000000"/>
              </w:rPr>
            </w:pPr>
            <w:ins w:id="199" w:author="Lichen Wu" w:date="2022-10-24T11:15:00Z">
              <w:r w:rsidRPr="005355F9">
                <w:rPr>
                  <w:rFonts w:eastAsia="Times New Roman" w:cs="Times New Roman"/>
                  <w:b/>
                  <w:bCs/>
                  <w:color w:val="000000"/>
                </w:rPr>
                <w:t>Urban domain height [m]</w:t>
              </w:r>
            </w:ins>
          </w:p>
        </w:tc>
        <w:tc>
          <w:tcPr>
            <w:tcW w:w="3000" w:type="dxa"/>
            <w:tcBorders>
              <w:top w:val="nil"/>
              <w:left w:val="nil"/>
              <w:bottom w:val="single" w:sz="8" w:space="0" w:color="auto"/>
              <w:right w:val="single" w:sz="8" w:space="0" w:color="auto"/>
            </w:tcBorders>
            <w:shd w:val="clear" w:color="auto" w:fill="auto"/>
            <w:noWrap/>
            <w:vAlign w:val="center"/>
            <w:hideMark/>
          </w:tcPr>
          <w:p w14:paraId="5A6A634D" w14:textId="74353D8B" w:rsidR="00EF0DFE" w:rsidRPr="005355F9" w:rsidRDefault="0099713D" w:rsidP="000F7C22">
            <w:pPr>
              <w:spacing w:after="0" w:line="240" w:lineRule="auto"/>
              <w:jc w:val="center"/>
              <w:rPr>
                <w:ins w:id="200" w:author="Lichen Wu" w:date="2022-10-24T11:15:00Z"/>
                <w:rFonts w:eastAsia="Times New Roman" w:cs="Times New Roman"/>
                <w:color w:val="000000"/>
              </w:rPr>
            </w:pPr>
            <w:ins w:id="201" w:author="Lichen Wu" w:date="2022-10-24T11:31:00Z">
              <w:r>
                <w:rPr>
                  <w:rFonts w:eastAsia="Times New Roman" w:cs="Times New Roman"/>
                  <w:color w:val="000000"/>
                </w:rPr>
                <w:t>40</w:t>
              </w:r>
            </w:ins>
          </w:p>
        </w:tc>
      </w:tr>
      <w:tr w:rsidR="00EF0DFE" w:rsidRPr="005355F9" w14:paraId="5EF3CDD3" w14:textId="77777777" w:rsidTr="000F7C22">
        <w:trPr>
          <w:trHeight w:val="300"/>
          <w:jc w:val="center"/>
          <w:ins w:id="202"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78FF3C38" w14:textId="77777777" w:rsidR="00EF0DFE" w:rsidRPr="005355F9" w:rsidRDefault="00EF0DFE" w:rsidP="000F7C22">
            <w:pPr>
              <w:spacing w:after="0" w:line="240" w:lineRule="auto"/>
              <w:rPr>
                <w:ins w:id="203" w:author="Lichen Wu" w:date="2022-10-24T11:15:00Z"/>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72B6381C" w14:textId="77777777" w:rsidR="00EF0DFE" w:rsidRPr="005355F9" w:rsidRDefault="00EF0DFE" w:rsidP="000F7C22">
            <w:pPr>
              <w:spacing w:after="0" w:line="240" w:lineRule="auto"/>
              <w:jc w:val="center"/>
              <w:rPr>
                <w:ins w:id="204" w:author="Lichen Wu" w:date="2022-10-24T11:15:00Z"/>
                <w:rFonts w:eastAsia="Times New Roman" w:cs="Times New Roman"/>
                <w:b/>
                <w:bCs/>
                <w:color w:val="000000"/>
              </w:rPr>
            </w:pPr>
            <w:ins w:id="205" w:author="Lichen Wu" w:date="2022-10-24T11:15:00Z">
              <w:r w:rsidRPr="005355F9">
                <w:rPr>
                  <w:rFonts w:eastAsia="Times New Roman" w:cs="Times New Roman"/>
                  <w:b/>
                  <w:bCs/>
                  <w:color w:val="000000"/>
                </w:rPr>
                <w:t>Albedo (roof, wall, veg)</w:t>
              </w:r>
            </w:ins>
          </w:p>
        </w:tc>
        <w:tc>
          <w:tcPr>
            <w:tcW w:w="3000" w:type="dxa"/>
            <w:tcBorders>
              <w:top w:val="nil"/>
              <w:left w:val="nil"/>
              <w:bottom w:val="single" w:sz="8" w:space="0" w:color="auto"/>
              <w:right w:val="single" w:sz="8" w:space="0" w:color="auto"/>
            </w:tcBorders>
            <w:shd w:val="clear" w:color="auto" w:fill="auto"/>
            <w:noWrap/>
            <w:vAlign w:val="center"/>
            <w:hideMark/>
          </w:tcPr>
          <w:p w14:paraId="53938F78" w14:textId="250194B3" w:rsidR="00EF0DFE" w:rsidRPr="005355F9" w:rsidRDefault="0099713D" w:rsidP="000F7C22">
            <w:pPr>
              <w:spacing w:after="0" w:line="240" w:lineRule="auto"/>
              <w:jc w:val="center"/>
              <w:rPr>
                <w:ins w:id="206" w:author="Lichen Wu" w:date="2022-10-24T11:15:00Z"/>
                <w:rFonts w:eastAsia="Times New Roman" w:cs="Times New Roman"/>
                <w:color w:val="000000"/>
              </w:rPr>
            </w:pPr>
            <w:ins w:id="207" w:author="Lichen Wu" w:date="2022-10-24T11:31:00Z">
              <w:r>
                <w:rPr>
                  <w:rFonts w:eastAsia="Times New Roman" w:cs="Times New Roman"/>
                  <w:color w:val="000000"/>
                </w:rPr>
                <w:t>-</w:t>
              </w:r>
            </w:ins>
          </w:p>
        </w:tc>
      </w:tr>
      <w:tr w:rsidR="00EF0DFE" w:rsidRPr="005355F9" w14:paraId="459C2CE3" w14:textId="77777777" w:rsidTr="000F7C22">
        <w:trPr>
          <w:trHeight w:val="288"/>
          <w:jc w:val="center"/>
          <w:ins w:id="208"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4A2C12AF" w14:textId="77777777" w:rsidR="00EF0DFE" w:rsidRPr="005355F9" w:rsidRDefault="00EF0DFE" w:rsidP="000F7C22">
            <w:pPr>
              <w:spacing w:after="0" w:line="240" w:lineRule="auto"/>
              <w:rPr>
                <w:ins w:id="209" w:author="Lichen Wu" w:date="2022-10-24T11:15:00Z"/>
                <w:rFonts w:eastAsia="Times New Roman" w:cs="Times New Roman"/>
                <w:b/>
                <w:bCs/>
                <w:color w:val="000000"/>
              </w:rPr>
            </w:pPr>
          </w:p>
        </w:tc>
        <w:tc>
          <w:tcPr>
            <w:tcW w:w="2540" w:type="dxa"/>
            <w:tcBorders>
              <w:top w:val="nil"/>
              <w:left w:val="nil"/>
              <w:bottom w:val="nil"/>
              <w:right w:val="single" w:sz="8" w:space="0" w:color="auto"/>
            </w:tcBorders>
            <w:shd w:val="clear" w:color="auto" w:fill="auto"/>
            <w:noWrap/>
            <w:vAlign w:val="center"/>
            <w:hideMark/>
          </w:tcPr>
          <w:p w14:paraId="17D5A728" w14:textId="77777777" w:rsidR="00EF0DFE" w:rsidRPr="005355F9" w:rsidRDefault="00EF0DFE" w:rsidP="000F7C22">
            <w:pPr>
              <w:spacing w:after="0" w:line="240" w:lineRule="auto"/>
              <w:jc w:val="center"/>
              <w:rPr>
                <w:ins w:id="210" w:author="Lichen Wu" w:date="2022-10-24T11:15:00Z"/>
                <w:rFonts w:eastAsia="Times New Roman" w:cs="Times New Roman"/>
                <w:b/>
                <w:bCs/>
                <w:color w:val="000000"/>
              </w:rPr>
            </w:pPr>
            <w:proofErr w:type="spellStart"/>
            <w:ins w:id="211" w:author="Lichen Wu" w:date="2022-10-24T11:15:00Z">
              <w:r w:rsidRPr="005355F9">
                <w:rPr>
                  <w:rFonts w:eastAsia="Times New Roman" w:cs="Times New Roman"/>
                  <w:b/>
                  <w:bCs/>
                  <w:color w:val="000000"/>
                </w:rPr>
                <w:t>Emissitivities</w:t>
              </w:r>
              <w:proofErr w:type="spellEnd"/>
              <w:r w:rsidRPr="005355F9">
                <w:rPr>
                  <w:rFonts w:eastAsia="Times New Roman" w:cs="Times New Roman"/>
                  <w:b/>
                  <w:bCs/>
                  <w:color w:val="000000"/>
                </w:rPr>
                <w:t xml:space="preserve"> </w:t>
              </w:r>
            </w:ins>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A7A6C5D" w14:textId="6536CCFB" w:rsidR="00EF0DFE" w:rsidRPr="005355F9" w:rsidRDefault="0099713D" w:rsidP="000F7C22">
            <w:pPr>
              <w:spacing w:after="0" w:line="240" w:lineRule="auto"/>
              <w:jc w:val="center"/>
              <w:rPr>
                <w:ins w:id="212" w:author="Lichen Wu" w:date="2022-10-24T11:15:00Z"/>
                <w:rFonts w:eastAsia="Times New Roman" w:cs="Times New Roman"/>
                <w:color w:val="000000"/>
              </w:rPr>
            </w:pPr>
            <w:ins w:id="213" w:author="Lichen Wu" w:date="2022-10-24T11:31:00Z">
              <w:r>
                <w:rPr>
                  <w:rFonts w:eastAsia="Times New Roman" w:cs="Times New Roman"/>
                  <w:color w:val="000000"/>
                </w:rPr>
                <w:t>-</w:t>
              </w:r>
            </w:ins>
          </w:p>
        </w:tc>
      </w:tr>
      <w:tr w:rsidR="00EF0DFE" w:rsidRPr="005355F9" w14:paraId="537D6BE1" w14:textId="77777777" w:rsidTr="000F7C22">
        <w:trPr>
          <w:trHeight w:val="216"/>
          <w:jc w:val="center"/>
          <w:ins w:id="214" w:author="Lichen Wu" w:date="2022-10-24T11:15:00Z"/>
        </w:trPr>
        <w:tc>
          <w:tcPr>
            <w:tcW w:w="960" w:type="dxa"/>
            <w:vMerge/>
            <w:tcBorders>
              <w:top w:val="nil"/>
              <w:left w:val="single" w:sz="8" w:space="0" w:color="auto"/>
              <w:bottom w:val="single" w:sz="8" w:space="0" w:color="000000"/>
              <w:right w:val="single" w:sz="8" w:space="0" w:color="auto"/>
            </w:tcBorders>
            <w:vAlign w:val="center"/>
            <w:hideMark/>
          </w:tcPr>
          <w:p w14:paraId="1372D91C" w14:textId="77777777" w:rsidR="00EF0DFE" w:rsidRPr="005355F9" w:rsidRDefault="00EF0DFE" w:rsidP="000F7C22">
            <w:pPr>
              <w:spacing w:after="0" w:line="240" w:lineRule="auto"/>
              <w:rPr>
                <w:ins w:id="215" w:author="Lichen Wu" w:date="2022-10-24T11:15:00Z"/>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37FFB614" w14:textId="77777777" w:rsidR="00EF0DFE" w:rsidRPr="005355F9" w:rsidRDefault="00EF0DFE" w:rsidP="000F7C22">
            <w:pPr>
              <w:spacing w:after="0" w:line="240" w:lineRule="auto"/>
              <w:jc w:val="center"/>
              <w:rPr>
                <w:ins w:id="216" w:author="Lichen Wu" w:date="2022-10-24T11:15:00Z"/>
                <w:rFonts w:eastAsia="Times New Roman" w:cs="Times New Roman"/>
                <w:b/>
                <w:bCs/>
                <w:color w:val="000000"/>
              </w:rPr>
            </w:pPr>
            <w:ins w:id="217" w:author="Lichen Wu" w:date="2022-10-24T11:15:00Z">
              <w:r w:rsidRPr="005355F9">
                <w:rPr>
                  <w:rFonts w:eastAsia="Times New Roman" w:cs="Times New Roman"/>
                  <w:b/>
                  <w:bCs/>
                  <w:color w:val="000000"/>
                </w:rPr>
                <w:t>(</w:t>
              </w:r>
              <w:proofErr w:type="gramStart"/>
              <w:r w:rsidRPr="005355F9">
                <w:rPr>
                  <w:rFonts w:eastAsia="Times New Roman" w:cs="Times New Roman"/>
                  <w:b/>
                  <w:bCs/>
                  <w:color w:val="000000"/>
                </w:rPr>
                <w:t>roof</w:t>
              </w:r>
              <w:proofErr w:type="gramEnd"/>
              <w:r w:rsidRPr="005355F9">
                <w:rPr>
                  <w:rFonts w:eastAsia="Times New Roman" w:cs="Times New Roman"/>
                  <w:b/>
                  <w:bCs/>
                  <w:color w:val="000000"/>
                </w:rPr>
                <w:t>, wall)</w:t>
              </w:r>
            </w:ins>
          </w:p>
        </w:tc>
        <w:tc>
          <w:tcPr>
            <w:tcW w:w="3000" w:type="dxa"/>
            <w:vMerge/>
            <w:tcBorders>
              <w:top w:val="nil"/>
              <w:left w:val="single" w:sz="8" w:space="0" w:color="auto"/>
              <w:bottom w:val="single" w:sz="8" w:space="0" w:color="000000"/>
              <w:right w:val="single" w:sz="8" w:space="0" w:color="auto"/>
            </w:tcBorders>
            <w:vAlign w:val="center"/>
            <w:hideMark/>
          </w:tcPr>
          <w:p w14:paraId="67F8EBDD" w14:textId="77777777" w:rsidR="00EF0DFE" w:rsidRPr="005355F9" w:rsidRDefault="00EF0DFE" w:rsidP="000F7C22">
            <w:pPr>
              <w:spacing w:after="0" w:line="240" w:lineRule="auto"/>
              <w:rPr>
                <w:ins w:id="218" w:author="Lichen Wu" w:date="2022-10-24T11:15:00Z"/>
                <w:rFonts w:eastAsia="Times New Roman" w:cs="Times New Roman"/>
                <w:color w:val="000000"/>
              </w:rPr>
            </w:pPr>
          </w:p>
        </w:tc>
      </w:tr>
      <w:tr w:rsidR="00EF0DFE" w:rsidRPr="005355F9" w14:paraId="74E6593D" w14:textId="77777777" w:rsidTr="000F7C22">
        <w:trPr>
          <w:trHeight w:val="888"/>
          <w:jc w:val="center"/>
          <w:ins w:id="219" w:author="Lichen Wu" w:date="2022-10-24T11:15:00Z"/>
        </w:trPr>
        <w:tc>
          <w:tcPr>
            <w:tcW w:w="960" w:type="dxa"/>
            <w:vMerge/>
            <w:tcBorders>
              <w:top w:val="nil"/>
              <w:left w:val="single" w:sz="8" w:space="0" w:color="auto"/>
              <w:bottom w:val="single" w:sz="4" w:space="0" w:color="auto"/>
              <w:right w:val="single" w:sz="8" w:space="0" w:color="auto"/>
            </w:tcBorders>
            <w:vAlign w:val="center"/>
            <w:hideMark/>
          </w:tcPr>
          <w:p w14:paraId="61411EFD" w14:textId="77777777" w:rsidR="00EF0DFE" w:rsidRPr="005355F9" w:rsidRDefault="00EF0DFE" w:rsidP="000F7C22">
            <w:pPr>
              <w:spacing w:after="0" w:line="240" w:lineRule="auto"/>
              <w:rPr>
                <w:ins w:id="220" w:author="Lichen Wu" w:date="2022-10-24T11:15:00Z"/>
                <w:rFonts w:eastAsia="Times New Roman" w:cs="Times New Roman"/>
                <w:b/>
                <w:bCs/>
                <w:color w:val="000000"/>
              </w:rPr>
            </w:pPr>
          </w:p>
        </w:tc>
        <w:tc>
          <w:tcPr>
            <w:tcW w:w="2540" w:type="dxa"/>
            <w:tcBorders>
              <w:top w:val="nil"/>
              <w:left w:val="single" w:sz="8" w:space="0" w:color="auto"/>
              <w:bottom w:val="single" w:sz="8" w:space="0" w:color="000000"/>
              <w:right w:val="single" w:sz="8" w:space="0" w:color="auto"/>
            </w:tcBorders>
            <w:vAlign w:val="center"/>
            <w:hideMark/>
          </w:tcPr>
          <w:p w14:paraId="1A4EB5AA" w14:textId="4C30558B" w:rsidR="00EF0DFE" w:rsidRPr="005355F9" w:rsidRDefault="0099713D" w:rsidP="000F7C22">
            <w:pPr>
              <w:spacing w:after="0" w:line="240" w:lineRule="auto"/>
              <w:rPr>
                <w:ins w:id="221" w:author="Lichen Wu" w:date="2022-10-24T11:15:00Z"/>
                <w:rFonts w:eastAsia="Times New Roman" w:cs="Times New Roman"/>
                <w:b/>
                <w:bCs/>
                <w:color w:val="000000"/>
              </w:rPr>
            </w:pPr>
            <w:ins w:id="222" w:author="Lichen Wu" w:date="2022-10-24T11:32:00Z">
              <w:r>
                <w:rPr>
                  <w:rFonts w:eastAsia="Times New Roman" w:cs="Times New Roman"/>
                  <w:b/>
                  <w:bCs/>
                  <w:color w:val="000000"/>
                </w:rPr>
                <w:t>Others</w:t>
              </w:r>
            </w:ins>
          </w:p>
        </w:tc>
        <w:tc>
          <w:tcPr>
            <w:tcW w:w="3000" w:type="dxa"/>
            <w:tcBorders>
              <w:top w:val="nil"/>
              <w:left w:val="nil"/>
              <w:bottom w:val="single" w:sz="8" w:space="0" w:color="auto"/>
              <w:right w:val="single" w:sz="8" w:space="0" w:color="auto"/>
            </w:tcBorders>
            <w:shd w:val="clear" w:color="auto" w:fill="auto"/>
            <w:vAlign w:val="center"/>
            <w:hideMark/>
          </w:tcPr>
          <w:p w14:paraId="589C07DC" w14:textId="7898DB35" w:rsidR="00EF0DFE" w:rsidRPr="005355F9" w:rsidRDefault="00EF0DFE">
            <w:pPr>
              <w:spacing w:after="0" w:line="240" w:lineRule="auto"/>
              <w:rPr>
                <w:ins w:id="223" w:author="Lichen Wu" w:date="2022-10-24T11:15:00Z"/>
                <w:rFonts w:eastAsia="Times New Roman" w:cs="Times New Roman"/>
                <w:color w:val="000000"/>
              </w:rPr>
              <w:pPrChange w:id="224" w:author="Lichen Wu" w:date="2022-10-24T11:31:00Z">
                <w:pPr>
                  <w:spacing w:after="0" w:line="240" w:lineRule="auto"/>
                  <w:jc w:val="center"/>
                </w:pPr>
              </w:pPrChange>
            </w:pPr>
            <w:ins w:id="225" w:author="Lichen Wu" w:date="2022-10-24T11:15:00Z">
              <w:r w:rsidRPr="005355F9">
                <w:rPr>
                  <w:rFonts w:eastAsia="Times New Roman" w:cs="Times New Roman"/>
                  <w:color w:val="000000"/>
                </w:rPr>
                <w:t xml:space="preserve">Width canyon = </w:t>
              </w:r>
            </w:ins>
            <w:ins w:id="226" w:author="Lichen Wu" w:date="2022-10-24T11:32:00Z">
              <w:r w:rsidR="0099713D">
                <w:rPr>
                  <w:rFonts w:eastAsia="Times New Roman" w:cs="Times New Roman"/>
                  <w:color w:val="000000"/>
                </w:rPr>
                <w:t>13m [Google earth]</w:t>
              </w:r>
            </w:ins>
            <w:ins w:id="227" w:author="Lichen Wu" w:date="2022-10-24T11:15:00Z">
              <w:r w:rsidRPr="005355F9">
                <w:rPr>
                  <w:rFonts w:eastAsia="Times New Roman" w:cs="Times New Roman"/>
                  <w:color w:val="000000"/>
                </w:rPr>
                <w:t>;</w:t>
              </w:r>
              <w:r w:rsidRPr="005355F9">
                <w:rPr>
                  <w:rFonts w:eastAsia="Times New Roman" w:cs="Times New Roman"/>
                  <w:color w:val="000000"/>
                </w:rPr>
                <w:br/>
                <w:t>Width roof = 1</w:t>
              </w:r>
            </w:ins>
            <w:ins w:id="228" w:author="Lichen Wu" w:date="2022-10-24T11:32:00Z">
              <w:r w:rsidR="0099713D">
                <w:rPr>
                  <w:rFonts w:eastAsia="Times New Roman" w:cs="Times New Roman"/>
                  <w:color w:val="000000"/>
                </w:rPr>
                <w:t>3</w:t>
              </w:r>
            </w:ins>
            <w:ins w:id="229" w:author="Lichen Wu" w:date="2022-10-24T11:15:00Z">
              <w:r w:rsidRPr="005355F9">
                <w:rPr>
                  <w:rFonts w:eastAsia="Times New Roman" w:cs="Times New Roman"/>
                  <w:color w:val="000000"/>
                </w:rPr>
                <w:t>m</w:t>
              </w:r>
            </w:ins>
            <w:ins w:id="230" w:author="Lichen Wu" w:date="2022-10-24T11:33:00Z">
              <w:r w:rsidR="00D865D9">
                <w:rPr>
                  <w:rFonts w:ascii="Segoe UI Emoji" w:eastAsia="Times New Roman" w:hAnsi="Segoe UI Emoji" w:cs="Segoe UI Emoji"/>
                  <w:color w:val="000000"/>
                </w:rPr>
                <w:t>❓</w:t>
              </w:r>
            </w:ins>
            <w:ins w:id="231" w:author="Lichen Wu" w:date="2022-10-24T11:32:00Z">
              <w:r w:rsidR="0099713D">
                <w:rPr>
                  <w:rFonts w:eastAsia="Times New Roman" w:cs="Times New Roman"/>
                  <w:color w:val="000000"/>
                </w:rPr>
                <w:t xml:space="preserve"> </w:t>
              </w:r>
            </w:ins>
          </w:p>
        </w:tc>
      </w:tr>
      <w:tr w:rsidR="00EF0DFE" w:rsidRPr="005355F9" w14:paraId="38575E98" w14:textId="77777777" w:rsidTr="000F7C22">
        <w:trPr>
          <w:trHeight w:val="288"/>
          <w:jc w:val="center"/>
          <w:ins w:id="232" w:author="Lichen Wu" w:date="2022-10-24T11:15:00Z"/>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FA5C97" w14:textId="77777777" w:rsidR="00EF0DFE" w:rsidRPr="005355F9" w:rsidRDefault="00EF0DFE" w:rsidP="000F7C22">
            <w:pPr>
              <w:spacing w:after="0" w:line="240" w:lineRule="auto"/>
              <w:jc w:val="center"/>
              <w:rPr>
                <w:ins w:id="233" w:author="Lichen Wu" w:date="2022-10-24T11:15:00Z"/>
                <w:rFonts w:eastAsia="Times New Roman" w:cs="Times New Roman"/>
                <w:b/>
                <w:bCs/>
                <w:color w:val="000000"/>
              </w:rPr>
            </w:pPr>
            <w:ins w:id="234" w:author="Lichen Wu" w:date="2022-10-24T11:15:00Z">
              <w:r w:rsidRPr="005355F9">
                <w:rPr>
                  <w:rFonts w:eastAsia="Times New Roman" w:cs="Times New Roman"/>
                  <w:b/>
                  <w:bCs/>
                  <w:color w:val="000000"/>
                </w:rPr>
                <w:t>IDF</w:t>
              </w:r>
            </w:ins>
          </w:p>
        </w:tc>
        <w:tc>
          <w:tcPr>
            <w:tcW w:w="2540" w:type="dxa"/>
            <w:vMerge w:val="restart"/>
            <w:tcBorders>
              <w:top w:val="nil"/>
              <w:left w:val="single" w:sz="4" w:space="0" w:color="auto"/>
              <w:bottom w:val="nil"/>
              <w:right w:val="single" w:sz="8" w:space="0" w:color="auto"/>
            </w:tcBorders>
            <w:shd w:val="clear" w:color="auto" w:fill="auto"/>
            <w:noWrap/>
            <w:vAlign w:val="center"/>
            <w:hideMark/>
          </w:tcPr>
          <w:p w14:paraId="76BEE831" w14:textId="77777777" w:rsidR="00EF0DFE" w:rsidRPr="005355F9" w:rsidRDefault="00EF0DFE" w:rsidP="000F7C22">
            <w:pPr>
              <w:spacing w:after="0" w:line="240" w:lineRule="auto"/>
              <w:jc w:val="center"/>
              <w:rPr>
                <w:ins w:id="235" w:author="Lichen Wu" w:date="2022-10-24T11:15:00Z"/>
                <w:rFonts w:eastAsia="Times New Roman" w:cs="Times New Roman"/>
                <w:b/>
                <w:bCs/>
                <w:color w:val="000000"/>
              </w:rPr>
            </w:pPr>
            <w:ins w:id="236" w:author="Lichen Wu" w:date="2022-10-24T11:15:00Z">
              <w:r w:rsidRPr="005355F9">
                <w:rPr>
                  <w:rFonts w:eastAsia="Times New Roman" w:cs="Times New Roman"/>
                  <w:b/>
                  <w:bCs/>
                  <w:color w:val="000000"/>
                </w:rPr>
                <w:t>Prototype IDF models</w:t>
              </w:r>
            </w:ins>
          </w:p>
        </w:tc>
        <w:tc>
          <w:tcPr>
            <w:tcW w:w="3000" w:type="dxa"/>
            <w:tcBorders>
              <w:top w:val="nil"/>
              <w:left w:val="nil"/>
              <w:bottom w:val="nil"/>
              <w:right w:val="single" w:sz="8" w:space="0" w:color="auto"/>
            </w:tcBorders>
            <w:shd w:val="clear" w:color="auto" w:fill="auto"/>
            <w:noWrap/>
            <w:vAlign w:val="center"/>
            <w:hideMark/>
          </w:tcPr>
          <w:p w14:paraId="14DE89C1" w14:textId="77777777" w:rsidR="00EF0DFE" w:rsidRPr="005355F9" w:rsidRDefault="00EF0DFE" w:rsidP="000F7C22">
            <w:pPr>
              <w:spacing w:after="0" w:line="240" w:lineRule="auto"/>
              <w:jc w:val="center"/>
              <w:rPr>
                <w:ins w:id="237" w:author="Lichen Wu" w:date="2022-10-24T11:15:00Z"/>
                <w:rFonts w:eastAsia="Times New Roman" w:cs="Times New Roman"/>
                <w:color w:val="000000"/>
              </w:rPr>
            </w:pPr>
            <w:ins w:id="238" w:author="Lichen Wu" w:date="2022-10-24T11:15:00Z">
              <w:r w:rsidRPr="005355F9">
                <w:rPr>
                  <w:rFonts w:eastAsia="Times New Roman" w:cs="Times New Roman"/>
                  <w:color w:val="000000"/>
                </w:rPr>
                <w:t>Post80s</w:t>
              </w:r>
            </w:ins>
          </w:p>
        </w:tc>
      </w:tr>
      <w:tr w:rsidR="00EF0DFE" w:rsidRPr="005355F9" w14:paraId="3D42E175" w14:textId="77777777" w:rsidTr="000F7C22">
        <w:trPr>
          <w:trHeight w:val="288"/>
          <w:jc w:val="center"/>
          <w:ins w:id="239" w:author="Lichen Wu" w:date="2022-10-24T11:15:00Z"/>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AD4D0E0" w14:textId="77777777" w:rsidR="00EF0DFE" w:rsidRPr="005355F9" w:rsidRDefault="00EF0DFE" w:rsidP="000F7C22">
            <w:pPr>
              <w:spacing w:after="0" w:line="240" w:lineRule="auto"/>
              <w:rPr>
                <w:ins w:id="240" w:author="Lichen Wu" w:date="2022-10-24T11:15:00Z"/>
                <w:rFonts w:eastAsia="Times New Roman" w:cs="Times New Roman"/>
                <w:b/>
                <w:bCs/>
                <w:color w:val="000000"/>
              </w:rPr>
            </w:pPr>
          </w:p>
        </w:tc>
        <w:tc>
          <w:tcPr>
            <w:tcW w:w="2540" w:type="dxa"/>
            <w:vMerge/>
            <w:tcBorders>
              <w:top w:val="nil"/>
              <w:left w:val="single" w:sz="4" w:space="0" w:color="auto"/>
              <w:bottom w:val="nil"/>
              <w:right w:val="single" w:sz="8" w:space="0" w:color="auto"/>
            </w:tcBorders>
            <w:vAlign w:val="center"/>
            <w:hideMark/>
          </w:tcPr>
          <w:p w14:paraId="215DEB2E" w14:textId="77777777" w:rsidR="00EF0DFE" w:rsidRPr="005355F9" w:rsidRDefault="00EF0DFE" w:rsidP="000F7C22">
            <w:pPr>
              <w:spacing w:after="0" w:line="240" w:lineRule="auto"/>
              <w:rPr>
                <w:ins w:id="241" w:author="Lichen Wu" w:date="2022-10-24T11:15:00Z"/>
                <w:rFonts w:eastAsia="Times New Roman" w:cs="Times New Roman"/>
                <w:b/>
                <w:bCs/>
                <w:color w:val="000000"/>
              </w:rPr>
            </w:pPr>
          </w:p>
        </w:tc>
        <w:tc>
          <w:tcPr>
            <w:tcW w:w="3000" w:type="dxa"/>
            <w:tcBorders>
              <w:top w:val="nil"/>
              <w:left w:val="nil"/>
              <w:bottom w:val="nil"/>
              <w:right w:val="single" w:sz="8" w:space="0" w:color="auto"/>
            </w:tcBorders>
            <w:shd w:val="clear" w:color="auto" w:fill="auto"/>
            <w:noWrap/>
            <w:vAlign w:val="center"/>
            <w:hideMark/>
          </w:tcPr>
          <w:p w14:paraId="2B141A54" w14:textId="04E8C27C" w:rsidR="00EF0DFE" w:rsidRPr="005355F9" w:rsidRDefault="002D5714" w:rsidP="000F7C22">
            <w:pPr>
              <w:spacing w:after="0" w:line="240" w:lineRule="auto"/>
              <w:jc w:val="center"/>
              <w:rPr>
                <w:ins w:id="242" w:author="Lichen Wu" w:date="2022-10-24T11:15:00Z"/>
                <w:rFonts w:eastAsia="Times New Roman" w:cs="Times New Roman"/>
                <w:color w:val="000000"/>
              </w:rPr>
            </w:pPr>
            <w:proofErr w:type="spellStart"/>
            <w:ins w:id="243" w:author="Lichen Wu" w:date="2022-10-24T11:33:00Z">
              <w:r>
                <w:rPr>
                  <w:rFonts w:eastAsia="Times New Roman" w:cs="Times New Roman"/>
                  <w:color w:val="000000"/>
                </w:rPr>
                <w:t>MediumOffice</w:t>
              </w:r>
              <w:proofErr w:type="spellEnd"/>
              <w:r>
                <w:rPr>
                  <w:rFonts w:eastAsia="Times New Roman" w:cs="Times New Roman"/>
                  <w:color w:val="000000"/>
                </w:rPr>
                <w:t xml:space="preserve"> 5A</w:t>
              </w:r>
            </w:ins>
          </w:p>
        </w:tc>
      </w:tr>
      <w:tr w:rsidR="00EF0DFE" w:rsidRPr="005355F9" w14:paraId="3E579F90" w14:textId="77777777" w:rsidTr="000F7C22">
        <w:trPr>
          <w:trHeight w:val="288"/>
          <w:jc w:val="center"/>
          <w:ins w:id="244" w:author="Lichen Wu" w:date="2022-10-24T11:15:00Z"/>
        </w:trPr>
        <w:tc>
          <w:tcPr>
            <w:tcW w:w="960" w:type="dxa"/>
            <w:vMerge/>
            <w:tcBorders>
              <w:top w:val="single" w:sz="4" w:space="0" w:color="auto"/>
              <w:left w:val="single" w:sz="4" w:space="0" w:color="auto"/>
              <w:bottom w:val="single" w:sz="4" w:space="0" w:color="auto"/>
              <w:right w:val="nil"/>
            </w:tcBorders>
            <w:vAlign w:val="center"/>
            <w:hideMark/>
          </w:tcPr>
          <w:p w14:paraId="49D01048" w14:textId="77777777" w:rsidR="00EF0DFE" w:rsidRPr="005355F9" w:rsidRDefault="00EF0DFE" w:rsidP="000F7C22">
            <w:pPr>
              <w:spacing w:after="0" w:line="240" w:lineRule="auto"/>
              <w:rPr>
                <w:ins w:id="245" w:author="Lichen Wu" w:date="2022-10-24T11:15:00Z"/>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0D7EA2" w14:textId="77777777" w:rsidR="00EF0DFE" w:rsidRPr="005355F9" w:rsidRDefault="00EF0DFE" w:rsidP="000F7C22">
            <w:pPr>
              <w:spacing w:after="0" w:line="240" w:lineRule="auto"/>
              <w:jc w:val="center"/>
              <w:rPr>
                <w:ins w:id="246" w:author="Lichen Wu" w:date="2022-10-24T11:15:00Z"/>
                <w:rFonts w:eastAsia="Times New Roman" w:cs="Times New Roman"/>
                <w:b/>
                <w:bCs/>
                <w:color w:val="000000"/>
              </w:rPr>
            </w:pPr>
            <w:ins w:id="247" w:author="Lichen Wu" w:date="2022-10-24T11:15:00Z">
              <w:r w:rsidRPr="005355F9">
                <w:rPr>
                  <w:rFonts w:eastAsia="Times New Roman" w:cs="Times New Roman"/>
                  <w:b/>
                  <w:bCs/>
                  <w:color w:val="000000"/>
                </w:rPr>
                <w:t>Internal Gains</w:t>
              </w:r>
            </w:ins>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76BFFCF1" w14:textId="7C9CC0B7" w:rsidR="00EF0DFE" w:rsidRPr="005355F9" w:rsidRDefault="002D5714" w:rsidP="000F7C22">
            <w:pPr>
              <w:spacing w:after="0" w:line="240" w:lineRule="auto"/>
              <w:jc w:val="center"/>
              <w:rPr>
                <w:ins w:id="248" w:author="Lichen Wu" w:date="2022-10-24T11:15:00Z"/>
                <w:rFonts w:eastAsia="Times New Roman" w:cs="Times New Roman"/>
                <w:color w:val="000000"/>
              </w:rPr>
            </w:pPr>
            <w:ins w:id="249" w:author="Lichen Wu" w:date="2022-10-24T11:33:00Z">
              <w:r>
                <w:rPr>
                  <w:rFonts w:eastAsia="Times New Roman" w:cs="Times New Roman"/>
                  <w:color w:val="000000"/>
                </w:rPr>
                <w:t>Office</w:t>
              </w:r>
            </w:ins>
          </w:p>
        </w:tc>
      </w:tr>
      <w:tr w:rsidR="00EF0DFE" w:rsidRPr="005355F9" w14:paraId="79AC7248" w14:textId="77777777" w:rsidTr="000F7C22">
        <w:trPr>
          <w:trHeight w:val="288"/>
          <w:jc w:val="center"/>
          <w:ins w:id="250" w:author="Lichen Wu" w:date="2022-10-24T11:15:00Z"/>
        </w:trPr>
        <w:tc>
          <w:tcPr>
            <w:tcW w:w="960" w:type="dxa"/>
            <w:vMerge/>
            <w:tcBorders>
              <w:top w:val="single" w:sz="4" w:space="0" w:color="auto"/>
              <w:left w:val="single" w:sz="4" w:space="0" w:color="auto"/>
              <w:bottom w:val="single" w:sz="4" w:space="0" w:color="auto"/>
              <w:right w:val="nil"/>
            </w:tcBorders>
            <w:vAlign w:val="center"/>
            <w:hideMark/>
          </w:tcPr>
          <w:p w14:paraId="42913473" w14:textId="77777777" w:rsidR="00EF0DFE" w:rsidRPr="005355F9" w:rsidRDefault="00EF0DFE" w:rsidP="000F7C22">
            <w:pPr>
              <w:spacing w:after="0" w:line="240" w:lineRule="auto"/>
              <w:rPr>
                <w:ins w:id="251" w:author="Lichen Wu" w:date="2022-10-24T11:15:00Z"/>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5795F126" w14:textId="77777777" w:rsidR="00EF0DFE" w:rsidRPr="005355F9" w:rsidRDefault="00EF0DFE" w:rsidP="000F7C22">
            <w:pPr>
              <w:spacing w:after="0" w:line="240" w:lineRule="auto"/>
              <w:jc w:val="center"/>
              <w:rPr>
                <w:ins w:id="252" w:author="Lichen Wu" w:date="2022-10-24T11:15:00Z"/>
                <w:rFonts w:eastAsia="Times New Roman" w:cs="Times New Roman"/>
                <w:b/>
                <w:bCs/>
                <w:color w:val="000000"/>
              </w:rPr>
            </w:pPr>
            <w:ins w:id="253" w:author="Lichen Wu" w:date="2022-10-24T11:15:00Z">
              <w:r w:rsidRPr="005355F9">
                <w:rPr>
                  <w:rFonts w:eastAsia="Times New Roman" w:cs="Times New Roman"/>
                  <w:b/>
                  <w:bCs/>
                  <w:color w:val="000000"/>
                </w:rPr>
                <w:t>Cooling System</w:t>
              </w:r>
            </w:ins>
          </w:p>
        </w:tc>
        <w:tc>
          <w:tcPr>
            <w:tcW w:w="3000" w:type="dxa"/>
            <w:tcBorders>
              <w:top w:val="nil"/>
              <w:left w:val="nil"/>
              <w:bottom w:val="single" w:sz="4" w:space="0" w:color="auto"/>
              <w:right w:val="single" w:sz="4" w:space="0" w:color="auto"/>
            </w:tcBorders>
            <w:shd w:val="clear" w:color="auto" w:fill="auto"/>
            <w:noWrap/>
            <w:vAlign w:val="center"/>
            <w:hideMark/>
          </w:tcPr>
          <w:p w14:paraId="2E5122AF" w14:textId="77777777" w:rsidR="00EF0DFE" w:rsidRPr="005355F9" w:rsidRDefault="00EF0DFE" w:rsidP="000F7C22">
            <w:pPr>
              <w:spacing w:after="0" w:line="240" w:lineRule="auto"/>
              <w:jc w:val="center"/>
              <w:rPr>
                <w:ins w:id="254" w:author="Lichen Wu" w:date="2022-10-24T11:15:00Z"/>
                <w:rFonts w:eastAsia="Times New Roman" w:cs="Times New Roman"/>
                <w:color w:val="000000"/>
              </w:rPr>
            </w:pPr>
            <w:ins w:id="255" w:author="Lichen Wu" w:date="2022-10-24T11:15:00Z">
              <w:r w:rsidRPr="005355F9">
                <w:rPr>
                  <w:rFonts w:eastAsia="Times New Roman" w:cs="Times New Roman"/>
                  <w:color w:val="000000"/>
                </w:rPr>
                <w:t>Cooling</w:t>
              </w:r>
            </w:ins>
          </w:p>
        </w:tc>
      </w:tr>
      <w:tr w:rsidR="00EF0DFE" w:rsidRPr="005355F9" w14:paraId="457C611D" w14:textId="77777777" w:rsidTr="000F7C22">
        <w:trPr>
          <w:trHeight w:val="360"/>
          <w:jc w:val="center"/>
          <w:ins w:id="256" w:author="Lichen Wu" w:date="2022-10-24T11:15:00Z"/>
        </w:trPr>
        <w:tc>
          <w:tcPr>
            <w:tcW w:w="960" w:type="dxa"/>
            <w:vMerge/>
            <w:tcBorders>
              <w:top w:val="single" w:sz="4" w:space="0" w:color="auto"/>
              <w:left w:val="single" w:sz="4" w:space="0" w:color="auto"/>
              <w:bottom w:val="single" w:sz="4" w:space="0" w:color="auto"/>
              <w:right w:val="nil"/>
            </w:tcBorders>
            <w:vAlign w:val="center"/>
            <w:hideMark/>
          </w:tcPr>
          <w:p w14:paraId="67A924C5" w14:textId="77777777" w:rsidR="00EF0DFE" w:rsidRPr="005355F9" w:rsidRDefault="00EF0DFE" w:rsidP="000F7C22">
            <w:pPr>
              <w:spacing w:after="0" w:line="240" w:lineRule="auto"/>
              <w:rPr>
                <w:ins w:id="257" w:author="Lichen Wu" w:date="2022-10-24T11:15:00Z"/>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5EF49A11" w14:textId="77777777" w:rsidR="00EF0DFE" w:rsidRPr="005355F9" w:rsidRDefault="00EF0DFE" w:rsidP="000F7C22">
            <w:pPr>
              <w:spacing w:after="0" w:line="240" w:lineRule="auto"/>
              <w:jc w:val="center"/>
              <w:rPr>
                <w:ins w:id="258" w:author="Lichen Wu" w:date="2022-10-24T11:15:00Z"/>
                <w:rFonts w:eastAsia="Times New Roman" w:cs="Times New Roman"/>
                <w:b/>
                <w:bCs/>
                <w:color w:val="000000"/>
              </w:rPr>
            </w:pPr>
            <w:ins w:id="259" w:author="Lichen Wu" w:date="2022-10-24T11:15:00Z">
              <w:r w:rsidRPr="005355F9">
                <w:rPr>
                  <w:rFonts w:eastAsia="Times New Roman" w:cs="Times New Roman"/>
                  <w:b/>
                  <w:bCs/>
                  <w:color w:val="000000"/>
                </w:rPr>
                <w:t>Heating System</w:t>
              </w:r>
            </w:ins>
          </w:p>
        </w:tc>
        <w:tc>
          <w:tcPr>
            <w:tcW w:w="3000" w:type="dxa"/>
            <w:tcBorders>
              <w:top w:val="nil"/>
              <w:left w:val="nil"/>
              <w:bottom w:val="single" w:sz="4" w:space="0" w:color="auto"/>
              <w:right w:val="single" w:sz="4" w:space="0" w:color="auto"/>
            </w:tcBorders>
            <w:shd w:val="clear" w:color="auto" w:fill="auto"/>
            <w:noWrap/>
            <w:vAlign w:val="center"/>
            <w:hideMark/>
          </w:tcPr>
          <w:p w14:paraId="68C76BB8" w14:textId="77777777" w:rsidR="00EF0DFE" w:rsidRPr="005355F9" w:rsidRDefault="00EF0DFE" w:rsidP="000F7C22">
            <w:pPr>
              <w:spacing w:after="0" w:line="240" w:lineRule="auto"/>
              <w:jc w:val="center"/>
              <w:rPr>
                <w:ins w:id="260" w:author="Lichen Wu" w:date="2022-10-24T11:15:00Z"/>
                <w:rFonts w:eastAsia="Times New Roman" w:cs="Times New Roman"/>
                <w:color w:val="000000"/>
              </w:rPr>
            </w:pPr>
            <w:ins w:id="261" w:author="Lichen Wu" w:date="2022-10-24T11:15:00Z">
              <w:r w:rsidRPr="005355F9">
                <w:rPr>
                  <w:rFonts w:eastAsia="Times New Roman" w:cs="Times New Roman"/>
                  <w:color w:val="000000"/>
                </w:rPr>
                <w:t>Furnace</w:t>
              </w:r>
            </w:ins>
          </w:p>
        </w:tc>
      </w:tr>
      <w:tr w:rsidR="00EF0DFE" w:rsidRPr="005355F9" w14:paraId="7A521D19" w14:textId="77777777" w:rsidTr="000F7C22">
        <w:trPr>
          <w:trHeight w:val="408"/>
          <w:jc w:val="center"/>
          <w:ins w:id="262" w:author="Lichen Wu" w:date="2022-10-24T11:15:00Z"/>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4FA66542" w14:textId="77777777" w:rsidR="00EF0DFE" w:rsidRPr="005355F9" w:rsidRDefault="00EF0DFE" w:rsidP="000F7C22">
            <w:pPr>
              <w:spacing w:after="0" w:line="240" w:lineRule="auto"/>
              <w:rPr>
                <w:ins w:id="263" w:author="Lichen Wu" w:date="2022-10-24T11:15:00Z"/>
                <w:rFonts w:eastAsia="Times New Roman" w:cs="Times New Roman"/>
                <w:b/>
                <w:bCs/>
                <w:color w:val="000000"/>
              </w:rPr>
            </w:pPr>
          </w:p>
        </w:tc>
        <w:tc>
          <w:tcPr>
            <w:tcW w:w="2540" w:type="dxa"/>
            <w:tcBorders>
              <w:top w:val="nil"/>
              <w:left w:val="single" w:sz="4" w:space="0" w:color="auto"/>
              <w:bottom w:val="nil"/>
              <w:right w:val="single" w:sz="8" w:space="0" w:color="auto"/>
            </w:tcBorders>
            <w:shd w:val="clear" w:color="auto" w:fill="auto"/>
            <w:noWrap/>
            <w:vAlign w:val="center"/>
            <w:hideMark/>
          </w:tcPr>
          <w:p w14:paraId="3D877902" w14:textId="77777777" w:rsidR="00EF0DFE" w:rsidRPr="005355F9" w:rsidRDefault="00EF0DFE" w:rsidP="000F7C22">
            <w:pPr>
              <w:spacing w:after="0" w:line="240" w:lineRule="auto"/>
              <w:jc w:val="center"/>
              <w:rPr>
                <w:ins w:id="264" w:author="Lichen Wu" w:date="2022-10-24T11:15:00Z"/>
                <w:rFonts w:eastAsia="Times New Roman" w:cs="Times New Roman"/>
                <w:b/>
                <w:bCs/>
                <w:color w:val="000000"/>
              </w:rPr>
            </w:pPr>
            <w:ins w:id="265" w:author="Lichen Wu" w:date="2022-10-24T11:15:00Z">
              <w:r w:rsidRPr="005355F9">
                <w:rPr>
                  <w:rFonts w:eastAsia="Times New Roman" w:cs="Times New Roman"/>
                  <w:b/>
                  <w:bCs/>
                  <w:color w:val="000000"/>
                </w:rPr>
                <w:t>Wall</w:t>
              </w:r>
            </w:ins>
          </w:p>
        </w:tc>
        <w:tc>
          <w:tcPr>
            <w:tcW w:w="3000" w:type="dxa"/>
            <w:tcBorders>
              <w:top w:val="nil"/>
              <w:left w:val="nil"/>
              <w:bottom w:val="nil"/>
              <w:right w:val="single" w:sz="8" w:space="0" w:color="auto"/>
            </w:tcBorders>
            <w:shd w:val="clear" w:color="auto" w:fill="auto"/>
            <w:vAlign w:val="center"/>
            <w:hideMark/>
          </w:tcPr>
          <w:p w14:paraId="113A0803" w14:textId="77777777" w:rsidR="00EF0DFE" w:rsidRPr="005355F9" w:rsidRDefault="00EF0DFE" w:rsidP="000F7C22">
            <w:pPr>
              <w:spacing w:after="0" w:line="240" w:lineRule="auto"/>
              <w:jc w:val="center"/>
              <w:rPr>
                <w:ins w:id="266" w:author="Lichen Wu" w:date="2022-10-24T11:15:00Z"/>
                <w:rFonts w:eastAsia="Times New Roman" w:cs="Times New Roman"/>
                <w:color w:val="000000"/>
              </w:rPr>
            </w:pPr>
            <w:ins w:id="267" w:author="Lichen Wu" w:date="2022-10-24T11:15:00Z">
              <w:r w:rsidRPr="005355F9">
                <w:rPr>
                  <w:rFonts w:eastAsia="Times New Roman" w:cs="Times New Roman"/>
                  <w:color w:val="000000"/>
                </w:rPr>
                <w:t>-</w:t>
              </w:r>
            </w:ins>
          </w:p>
        </w:tc>
      </w:tr>
      <w:tr w:rsidR="00EF0DFE" w:rsidRPr="005355F9" w14:paraId="39B1BFAA" w14:textId="77777777" w:rsidTr="000F7C22">
        <w:trPr>
          <w:trHeight w:val="288"/>
          <w:jc w:val="center"/>
          <w:ins w:id="268" w:author="Lichen Wu" w:date="2022-10-24T11:15:00Z"/>
        </w:trPr>
        <w:tc>
          <w:tcPr>
            <w:tcW w:w="960" w:type="dxa"/>
            <w:vMerge/>
            <w:tcBorders>
              <w:top w:val="single" w:sz="4" w:space="0" w:color="auto"/>
              <w:left w:val="single" w:sz="4" w:space="0" w:color="auto"/>
              <w:bottom w:val="single" w:sz="4" w:space="0" w:color="auto"/>
              <w:right w:val="nil"/>
            </w:tcBorders>
            <w:vAlign w:val="center"/>
            <w:hideMark/>
          </w:tcPr>
          <w:p w14:paraId="3B334942" w14:textId="77777777" w:rsidR="00EF0DFE" w:rsidRPr="005355F9" w:rsidRDefault="00EF0DFE" w:rsidP="000F7C22">
            <w:pPr>
              <w:spacing w:after="0" w:line="240" w:lineRule="auto"/>
              <w:rPr>
                <w:ins w:id="269" w:author="Lichen Wu" w:date="2022-10-24T11:15:00Z"/>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8E4883" w14:textId="77777777" w:rsidR="00EF0DFE" w:rsidRPr="005355F9" w:rsidRDefault="00EF0DFE" w:rsidP="000F7C22">
            <w:pPr>
              <w:spacing w:after="0" w:line="240" w:lineRule="auto"/>
              <w:jc w:val="center"/>
              <w:rPr>
                <w:ins w:id="270" w:author="Lichen Wu" w:date="2022-10-24T11:15:00Z"/>
                <w:rFonts w:eastAsia="Times New Roman" w:cs="Times New Roman"/>
                <w:b/>
                <w:bCs/>
                <w:color w:val="000000"/>
              </w:rPr>
            </w:pPr>
            <w:ins w:id="271" w:author="Lichen Wu" w:date="2022-10-24T11:15:00Z">
              <w:r w:rsidRPr="005355F9">
                <w:rPr>
                  <w:rFonts w:eastAsia="Times New Roman" w:cs="Times New Roman"/>
                  <w:b/>
                  <w:bCs/>
                  <w:color w:val="000000"/>
                </w:rPr>
                <w:t>Roof</w:t>
              </w:r>
            </w:ins>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228093C5" w14:textId="77777777" w:rsidR="00EF0DFE" w:rsidRPr="005355F9" w:rsidRDefault="00EF0DFE" w:rsidP="000F7C22">
            <w:pPr>
              <w:spacing w:after="0" w:line="240" w:lineRule="auto"/>
              <w:jc w:val="center"/>
              <w:rPr>
                <w:ins w:id="272" w:author="Lichen Wu" w:date="2022-10-24T11:15:00Z"/>
                <w:rFonts w:eastAsia="Times New Roman" w:cs="Times New Roman"/>
                <w:color w:val="000000"/>
              </w:rPr>
            </w:pPr>
            <w:ins w:id="273" w:author="Lichen Wu" w:date="2022-10-24T11:15:00Z">
              <w:r w:rsidRPr="005355F9">
                <w:rPr>
                  <w:rFonts w:eastAsia="Times New Roman" w:cs="Times New Roman"/>
                  <w:color w:val="000000"/>
                </w:rPr>
                <w:t>-</w:t>
              </w:r>
            </w:ins>
          </w:p>
        </w:tc>
      </w:tr>
      <w:tr w:rsidR="00EF0DFE" w:rsidRPr="005355F9" w14:paraId="2DC24A44" w14:textId="77777777" w:rsidTr="000F7C22">
        <w:trPr>
          <w:trHeight w:val="300"/>
          <w:jc w:val="center"/>
          <w:ins w:id="274" w:author="Lichen Wu" w:date="2022-10-24T11:15:00Z"/>
        </w:trPr>
        <w:tc>
          <w:tcPr>
            <w:tcW w:w="960" w:type="dxa"/>
            <w:vMerge/>
            <w:tcBorders>
              <w:top w:val="single" w:sz="4" w:space="0" w:color="auto"/>
              <w:left w:val="single" w:sz="4" w:space="0" w:color="auto"/>
              <w:bottom w:val="single" w:sz="4" w:space="0" w:color="auto"/>
              <w:right w:val="nil"/>
            </w:tcBorders>
            <w:vAlign w:val="center"/>
            <w:hideMark/>
          </w:tcPr>
          <w:p w14:paraId="7312A117" w14:textId="77777777" w:rsidR="00EF0DFE" w:rsidRPr="005355F9" w:rsidRDefault="00EF0DFE" w:rsidP="000F7C22">
            <w:pPr>
              <w:spacing w:after="0" w:line="240" w:lineRule="auto"/>
              <w:rPr>
                <w:ins w:id="275" w:author="Lichen Wu" w:date="2022-10-24T11:15:00Z"/>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2CBAE25F" w14:textId="77777777" w:rsidR="00EF0DFE" w:rsidRPr="005355F9" w:rsidRDefault="00EF0DFE" w:rsidP="000F7C22">
            <w:pPr>
              <w:spacing w:after="0" w:line="240" w:lineRule="auto"/>
              <w:jc w:val="center"/>
              <w:rPr>
                <w:ins w:id="276" w:author="Lichen Wu" w:date="2022-10-24T11:15:00Z"/>
                <w:rFonts w:eastAsia="Times New Roman" w:cs="Times New Roman"/>
                <w:b/>
                <w:bCs/>
                <w:color w:val="000000"/>
              </w:rPr>
            </w:pPr>
            <w:ins w:id="277" w:author="Lichen Wu" w:date="2022-10-24T11:15:00Z">
              <w:r w:rsidRPr="005355F9">
                <w:rPr>
                  <w:rFonts w:eastAsia="Times New Roman" w:cs="Times New Roman"/>
                  <w:b/>
                  <w:bCs/>
                  <w:color w:val="000000"/>
                </w:rPr>
                <w:t>Floor</w:t>
              </w:r>
            </w:ins>
          </w:p>
        </w:tc>
        <w:tc>
          <w:tcPr>
            <w:tcW w:w="3000" w:type="dxa"/>
            <w:tcBorders>
              <w:top w:val="nil"/>
              <w:left w:val="nil"/>
              <w:bottom w:val="single" w:sz="4" w:space="0" w:color="auto"/>
              <w:right w:val="single" w:sz="4" w:space="0" w:color="auto"/>
            </w:tcBorders>
            <w:shd w:val="clear" w:color="auto" w:fill="auto"/>
            <w:noWrap/>
            <w:vAlign w:val="center"/>
            <w:hideMark/>
          </w:tcPr>
          <w:p w14:paraId="188B2976" w14:textId="77777777" w:rsidR="00EF0DFE" w:rsidRPr="005355F9" w:rsidRDefault="00EF0DFE" w:rsidP="000F7C22">
            <w:pPr>
              <w:spacing w:after="0" w:line="240" w:lineRule="auto"/>
              <w:jc w:val="center"/>
              <w:rPr>
                <w:ins w:id="278" w:author="Lichen Wu" w:date="2022-10-24T11:15:00Z"/>
                <w:rFonts w:eastAsia="Times New Roman" w:cs="Times New Roman"/>
                <w:color w:val="000000"/>
              </w:rPr>
            </w:pPr>
            <w:ins w:id="279" w:author="Lichen Wu" w:date="2022-10-24T11:15:00Z">
              <w:r w:rsidRPr="005355F9">
                <w:rPr>
                  <w:rFonts w:eastAsia="Times New Roman" w:cs="Times New Roman"/>
                  <w:color w:val="000000"/>
                </w:rPr>
                <w:t>-</w:t>
              </w:r>
            </w:ins>
          </w:p>
        </w:tc>
      </w:tr>
      <w:tr w:rsidR="00EF0DFE" w:rsidRPr="005355F9" w14:paraId="70DD9839" w14:textId="77777777" w:rsidTr="000F7C22">
        <w:trPr>
          <w:trHeight w:val="216"/>
          <w:jc w:val="center"/>
          <w:ins w:id="280" w:author="Lichen Wu" w:date="2022-10-24T11:15:00Z"/>
        </w:trPr>
        <w:tc>
          <w:tcPr>
            <w:tcW w:w="3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A7E79A" w14:textId="2E286D13" w:rsidR="00EF0DFE" w:rsidRPr="005355F9" w:rsidRDefault="009C08C8" w:rsidP="000F7C22">
            <w:pPr>
              <w:spacing w:after="0" w:line="240" w:lineRule="auto"/>
              <w:jc w:val="center"/>
              <w:rPr>
                <w:ins w:id="281" w:author="Lichen Wu" w:date="2022-10-24T11:15:00Z"/>
                <w:rFonts w:eastAsia="Times New Roman" w:cs="Times New Roman"/>
                <w:b/>
                <w:bCs/>
                <w:color w:val="000000"/>
              </w:rPr>
            </w:pPr>
            <w:ins w:id="282" w:author="Lichen Wu" w:date="2022-10-24T11:33:00Z">
              <w:r>
                <w:rPr>
                  <w:rFonts w:eastAsia="Times New Roman" w:cs="Times New Roman"/>
                  <w:b/>
                  <w:bCs/>
                  <w:color w:val="000000"/>
                </w:rPr>
                <w:t>Rural</w:t>
              </w:r>
            </w:ins>
            <w:ins w:id="283" w:author="Lichen Wu" w:date="2022-10-24T11:15:00Z">
              <w:r w:rsidR="00EF0DFE" w:rsidRPr="005355F9">
                <w:rPr>
                  <w:rFonts w:eastAsia="Times New Roman" w:cs="Times New Roman"/>
                  <w:b/>
                  <w:bCs/>
                  <w:color w:val="000000"/>
                </w:rPr>
                <w:t xml:space="preserve"> Weather Observations</w:t>
              </w:r>
            </w:ins>
          </w:p>
        </w:tc>
        <w:tc>
          <w:tcPr>
            <w:tcW w:w="3000" w:type="dxa"/>
            <w:tcBorders>
              <w:top w:val="nil"/>
              <w:left w:val="nil"/>
              <w:bottom w:val="nil"/>
              <w:right w:val="single" w:sz="8" w:space="0" w:color="auto"/>
            </w:tcBorders>
            <w:shd w:val="clear" w:color="auto" w:fill="auto"/>
            <w:vAlign w:val="center"/>
            <w:hideMark/>
          </w:tcPr>
          <w:p w14:paraId="716CAAB3" w14:textId="1D69F7F6" w:rsidR="00EF0DFE" w:rsidRPr="005355F9" w:rsidRDefault="009C08C8" w:rsidP="000F7C22">
            <w:pPr>
              <w:spacing w:after="0" w:line="240" w:lineRule="auto"/>
              <w:jc w:val="center"/>
              <w:rPr>
                <w:ins w:id="284" w:author="Lichen Wu" w:date="2022-10-24T11:15:00Z"/>
                <w:rFonts w:eastAsia="Times New Roman" w:cs="Times New Roman"/>
                <w:color w:val="000000"/>
              </w:rPr>
            </w:pPr>
            <w:ins w:id="285" w:author="Lichen Wu" w:date="2022-10-24T11:33:00Z">
              <w:r>
                <w:rPr>
                  <w:rFonts w:eastAsia="Times New Roman" w:cs="Times New Roman"/>
                  <w:color w:val="000000"/>
                </w:rPr>
                <w:t>Guelph Turfgrass Institute</w:t>
              </w:r>
            </w:ins>
          </w:p>
        </w:tc>
      </w:tr>
      <w:tr w:rsidR="00EF0DFE" w:rsidRPr="005355F9" w14:paraId="5CEE0FA0" w14:textId="77777777" w:rsidTr="000F7C22">
        <w:trPr>
          <w:trHeight w:val="828"/>
          <w:jc w:val="center"/>
          <w:ins w:id="286" w:author="Lichen Wu" w:date="2022-10-24T11:15:00Z"/>
        </w:trPr>
        <w:tc>
          <w:tcPr>
            <w:tcW w:w="3500" w:type="dxa"/>
            <w:gridSpan w:val="2"/>
            <w:vMerge/>
            <w:tcBorders>
              <w:top w:val="single" w:sz="4" w:space="0" w:color="auto"/>
              <w:left w:val="single" w:sz="4" w:space="0" w:color="auto"/>
              <w:bottom w:val="single" w:sz="4" w:space="0" w:color="auto"/>
              <w:right w:val="single" w:sz="4" w:space="0" w:color="auto"/>
            </w:tcBorders>
            <w:vAlign w:val="center"/>
            <w:hideMark/>
          </w:tcPr>
          <w:p w14:paraId="0025C503" w14:textId="77777777" w:rsidR="00EF0DFE" w:rsidRPr="005355F9" w:rsidRDefault="00EF0DFE" w:rsidP="000F7C22">
            <w:pPr>
              <w:spacing w:after="0" w:line="240" w:lineRule="auto"/>
              <w:rPr>
                <w:ins w:id="287" w:author="Lichen Wu" w:date="2022-10-24T11:15:00Z"/>
                <w:rFonts w:eastAsia="Times New Roman" w:cs="Times New Roman"/>
                <w:b/>
                <w:bCs/>
                <w:color w:val="000000"/>
              </w:rPr>
            </w:pPr>
          </w:p>
        </w:tc>
        <w:tc>
          <w:tcPr>
            <w:tcW w:w="3000" w:type="dxa"/>
            <w:tcBorders>
              <w:top w:val="nil"/>
              <w:left w:val="nil"/>
              <w:bottom w:val="nil"/>
              <w:right w:val="single" w:sz="8" w:space="0" w:color="auto"/>
            </w:tcBorders>
            <w:shd w:val="clear" w:color="auto" w:fill="auto"/>
            <w:vAlign w:val="center"/>
            <w:hideMark/>
          </w:tcPr>
          <w:p w14:paraId="4403B2C5" w14:textId="2D21AD79" w:rsidR="00EF0DFE" w:rsidRPr="005355F9" w:rsidRDefault="00EF0DFE" w:rsidP="000F7C22">
            <w:pPr>
              <w:spacing w:after="0" w:line="240" w:lineRule="auto"/>
              <w:jc w:val="center"/>
              <w:rPr>
                <w:ins w:id="288" w:author="Lichen Wu" w:date="2022-10-24T11:15:00Z"/>
                <w:rFonts w:eastAsia="Times New Roman" w:cs="Times New Roman"/>
                <w:color w:val="000000"/>
              </w:rPr>
            </w:pPr>
            <w:ins w:id="289" w:author="Lichen Wu" w:date="2022-10-24T11:15:00Z">
              <w:r w:rsidRPr="005355F9">
                <w:rPr>
                  <w:rFonts w:eastAsia="Times New Roman" w:cs="Times New Roman"/>
                  <w:color w:val="000000"/>
                </w:rPr>
                <w:t>(</w:t>
              </w:r>
            </w:ins>
            <w:ins w:id="290" w:author="Lichen Wu" w:date="2022-10-24T11:34:00Z">
              <w:r w:rsidR="009C08C8">
                <w:rPr>
                  <w:rFonts w:eastAsia="Times New Roman" w:cs="Times New Roman"/>
                  <w:color w:val="000000"/>
                </w:rPr>
                <w:t>2</w:t>
              </w:r>
            </w:ins>
            <w:ins w:id="291" w:author="Lichen Wu" w:date="2022-10-24T11:15:00Z">
              <w:r w:rsidRPr="005355F9">
                <w:rPr>
                  <w:rFonts w:eastAsia="Times New Roman" w:cs="Times New Roman"/>
                  <w:color w:val="000000"/>
                </w:rPr>
                <w:t xml:space="preserve"> m air temperature</w:t>
              </w:r>
              <w:r w:rsidRPr="005355F9">
                <w:rPr>
                  <w:rFonts w:eastAsia="Times New Roman" w:cs="Times New Roman"/>
                  <w:color w:val="000000"/>
                </w:rPr>
                <w:br/>
                <w:t>relative humidity, dew point)</w:t>
              </w:r>
            </w:ins>
          </w:p>
        </w:tc>
      </w:tr>
      <w:tr w:rsidR="00EF0DFE" w:rsidRPr="005355F9" w14:paraId="05721679" w14:textId="77777777" w:rsidTr="000F7C22">
        <w:trPr>
          <w:trHeight w:val="576"/>
          <w:jc w:val="center"/>
          <w:ins w:id="292" w:author="Lichen Wu" w:date="2022-10-24T11:15:00Z"/>
        </w:trPr>
        <w:tc>
          <w:tcPr>
            <w:tcW w:w="35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DA501B" w14:textId="77777777" w:rsidR="00EF0DFE" w:rsidRPr="005355F9" w:rsidRDefault="00EF0DFE" w:rsidP="000F7C22">
            <w:pPr>
              <w:spacing w:after="0" w:line="240" w:lineRule="auto"/>
              <w:jc w:val="center"/>
              <w:rPr>
                <w:ins w:id="293" w:author="Lichen Wu" w:date="2022-10-24T11:15:00Z"/>
                <w:rFonts w:eastAsia="Times New Roman" w:cs="Times New Roman"/>
                <w:b/>
                <w:bCs/>
                <w:color w:val="000000"/>
              </w:rPr>
            </w:pPr>
            <w:ins w:id="294" w:author="Lichen Wu" w:date="2022-10-24T11:15:00Z">
              <w:r w:rsidRPr="005355F9">
                <w:rPr>
                  <w:rFonts w:eastAsia="Times New Roman" w:cs="Times New Roman"/>
                  <w:b/>
                  <w:bCs/>
                  <w:color w:val="000000"/>
                </w:rPr>
                <w:t>Validating Weather Observations</w:t>
              </w:r>
            </w:ins>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593FF3A0" w14:textId="5D1DD89A" w:rsidR="00EF0DFE" w:rsidRPr="005355F9" w:rsidRDefault="00EF0DFE" w:rsidP="000F7C22">
            <w:pPr>
              <w:spacing w:after="0" w:line="240" w:lineRule="auto"/>
              <w:jc w:val="center"/>
              <w:rPr>
                <w:ins w:id="295" w:author="Lichen Wu" w:date="2022-10-24T11:15:00Z"/>
                <w:rFonts w:eastAsia="Times New Roman" w:cs="Times New Roman"/>
                <w:color w:val="000000"/>
              </w:rPr>
            </w:pPr>
            <w:ins w:id="296" w:author="Lichen Wu" w:date="2022-10-24T11:15:00Z">
              <w:r w:rsidRPr="005355F9">
                <w:rPr>
                  <w:rFonts w:eastAsia="Times New Roman" w:cs="Times New Roman"/>
                  <w:color w:val="000000"/>
                </w:rPr>
                <w:t>Air temperature profile</w:t>
              </w:r>
              <w:r w:rsidRPr="005355F9">
                <w:rPr>
                  <w:rFonts w:eastAsia="Times New Roman" w:cs="Times New Roman"/>
                  <w:color w:val="000000"/>
                </w:rPr>
                <w:br/>
                <w:t>[</w:t>
              </w:r>
            </w:ins>
            <w:ins w:id="297" w:author="Lichen Wu" w:date="2022-10-24T11:34:00Z">
              <w:r w:rsidR="009C08C8">
                <w:rPr>
                  <w:rFonts w:eastAsia="Times New Roman" w:cs="Times New Roman"/>
                  <w:color w:val="000000"/>
                </w:rPr>
                <w:t>2.4</w:t>
              </w:r>
            </w:ins>
            <w:ins w:id="298" w:author="Lichen Wu" w:date="2022-10-24T11:15:00Z">
              <w:r w:rsidRPr="005355F9">
                <w:rPr>
                  <w:rFonts w:eastAsia="Times New Roman" w:cs="Times New Roman"/>
                  <w:color w:val="000000"/>
                </w:rPr>
                <w:t xml:space="preserve">, </w:t>
              </w:r>
            </w:ins>
            <w:ins w:id="299" w:author="Lichen Wu" w:date="2022-10-24T11:34:00Z">
              <w:r w:rsidR="009C08C8">
                <w:rPr>
                  <w:rFonts w:eastAsia="Times New Roman" w:cs="Times New Roman"/>
                  <w:color w:val="000000"/>
                </w:rPr>
                <w:t>5.4, 17</w:t>
              </w:r>
            </w:ins>
            <w:ins w:id="300" w:author="Lichen Wu" w:date="2022-10-24T11:15:00Z">
              <w:r w:rsidRPr="005355F9">
                <w:rPr>
                  <w:rFonts w:eastAsia="Times New Roman" w:cs="Times New Roman"/>
                  <w:color w:val="000000"/>
                </w:rPr>
                <w:t>]m</w:t>
              </w:r>
            </w:ins>
          </w:p>
        </w:tc>
      </w:tr>
    </w:tbl>
    <w:p w14:paraId="5C1A8911" w14:textId="77777777" w:rsidR="00DB7FA4" w:rsidRPr="00EA268D" w:rsidRDefault="00DB7FA4" w:rsidP="000F651B">
      <w:pPr>
        <w:rPr>
          <w:rFonts w:cs="Times New Roman"/>
          <w:lang w:eastAsia="en-US"/>
        </w:rPr>
      </w:pPr>
    </w:p>
    <w:p w14:paraId="54EB7960" w14:textId="15B86E86" w:rsidR="001C13D4" w:rsidRPr="00EA268D" w:rsidRDefault="001C13D4" w:rsidP="002727AB">
      <w:pPr>
        <w:pStyle w:val="Heading1"/>
        <w:rPr>
          <w:lang w:eastAsia="en-US"/>
        </w:rPr>
      </w:pPr>
      <w:r w:rsidRPr="00EA268D">
        <w:rPr>
          <w:lang w:eastAsia="en-US"/>
        </w:rPr>
        <w:t>References</w:t>
      </w:r>
    </w:p>
    <w:p w14:paraId="6E6DC057" w14:textId="77777777" w:rsidR="00D35C28" w:rsidRPr="00D35C28" w:rsidRDefault="001C13D4" w:rsidP="00D35C28">
      <w:pPr>
        <w:pStyle w:val="Bibliography"/>
        <w:rPr>
          <w:rFonts w:cs="Times New Roman"/>
        </w:rPr>
      </w:pPr>
      <w:r w:rsidRPr="00EA268D">
        <w:rPr>
          <w:lang w:eastAsia="en-US"/>
        </w:rPr>
        <w:fldChar w:fldCharType="begin"/>
      </w:r>
      <w:r w:rsidR="001B4CC2" w:rsidRPr="00EA268D">
        <w:rPr>
          <w:lang w:eastAsia="en-US"/>
        </w:rPr>
        <w:instrText xml:space="preserve"> ADDIN ZOTERO_BIBL {"uncited":[],"omitted":[],"custom":[]} CSL_BIBLIOGRAPHY </w:instrText>
      </w:r>
      <w:r w:rsidRPr="00EA268D">
        <w:rPr>
          <w:lang w:eastAsia="en-US"/>
        </w:rPr>
        <w:fldChar w:fldCharType="separate"/>
      </w:r>
      <w:r w:rsidR="00D35C28" w:rsidRPr="00D35C28">
        <w:rPr>
          <w:rFonts w:cs="Times New Roman"/>
        </w:rPr>
        <w:t>[1]</w:t>
      </w:r>
      <w:r w:rsidR="00D35C28" w:rsidRPr="00D35C28">
        <w:rPr>
          <w:rFonts w:cs="Times New Roman"/>
        </w:rPr>
        <w:tab/>
        <w:t xml:space="preserve">A. Christen and R. Vogt, “Energy and radiation balance of a central European city,” </w:t>
      </w:r>
      <w:r w:rsidR="00D35C28" w:rsidRPr="00D35C28">
        <w:rPr>
          <w:rFonts w:cs="Times New Roman"/>
          <w:i/>
          <w:iCs/>
        </w:rPr>
        <w:t>International Journal of Climatology</w:t>
      </w:r>
      <w:r w:rsidR="00D35C28" w:rsidRPr="00D35C28">
        <w:rPr>
          <w:rFonts w:cs="Times New Roman"/>
        </w:rPr>
        <w:t>, vol. 24, no. 11, pp. 1395–1421, 2004, doi: 10.1002/joc.1074.</w:t>
      </w:r>
    </w:p>
    <w:p w14:paraId="0378C1F2" w14:textId="77777777" w:rsidR="00D35C28" w:rsidRPr="00D35C28" w:rsidRDefault="00D35C28" w:rsidP="00D35C28">
      <w:pPr>
        <w:pStyle w:val="Bibliography"/>
        <w:rPr>
          <w:rFonts w:cs="Times New Roman"/>
        </w:rPr>
      </w:pPr>
      <w:r w:rsidRPr="00D35C28">
        <w:rPr>
          <w:rFonts w:cs="Times New Roman"/>
        </w:rPr>
        <w:t>[2]</w:t>
      </w:r>
      <w:r w:rsidRPr="00D35C28">
        <w:rPr>
          <w:rFonts w:cs="Times New Roman"/>
        </w:rPr>
        <w:tab/>
        <w:t xml:space="preserve">M. Moradi, E. S. Krayenhoff, and A. A. Aliabadi, “A comprehensive indoor–outdoor urban climate model with hydrology: The Vertical City Weather Generator (VCWG v2.0.0),” </w:t>
      </w:r>
      <w:r w:rsidRPr="00D35C28">
        <w:rPr>
          <w:rFonts w:cs="Times New Roman"/>
          <w:i/>
          <w:iCs/>
        </w:rPr>
        <w:t>Building and Environment</w:t>
      </w:r>
      <w:r w:rsidRPr="00D35C28">
        <w:rPr>
          <w:rFonts w:cs="Times New Roman"/>
        </w:rPr>
        <w:t>, vol. 207, p. 108406, Jan. 2022, doi: 10.1016/j.buildenv.2021.108406.</w:t>
      </w:r>
    </w:p>
    <w:p w14:paraId="4AB5099A" w14:textId="77777777" w:rsidR="00D35C28" w:rsidRPr="00D35C28" w:rsidRDefault="00D35C28" w:rsidP="00D35C28">
      <w:pPr>
        <w:pStyle w:val="Bibliography"/>
        <w:rPr>
          <w:rFonts w:cs="Times New Roman"/>
        </w:rPr>
      </w:pPr>
      <w:r w:rsidRPr="00D35C28">
        <w:rPr>
          <w:rFonts w:cs="Times New Roman"/>
        </w:rPr>
        <w:t>[3]</w:t>
      </w:r>
      <w:r w:rsidRPr="00D35C28">
        <w:rPr>
          <w:rFonts w:cs="Times New Roman"/>
        </w:rPr>
        <w:tab/>
        <w:t xml:space="preserve">B. Bueno, L. Norford, J. Hidalgo, and G. Pigeon, “The urban weather generator,” </w:t>
      </w:r>
      <w:r w:rsidRPr="00D35C28">
        <w:rPr>
          <w:rFonts w:cs="Times New Roman"/>
          <w:i/>
          <w:iCs/>
        </w:rPr>
        <w:t>Journal of Building Performance Simulation</w:t>
      </w:r>
      <w:r w:rsidRPr="00D35C28">
        <w:rPr>
          <w:rFonts w:cs="Times New Roman"/>
        </w:rPr>
        <w:t>, vol. 6, no. 4, pp. 269–281, Jul. 2013, doi: 10.1080/19401493.2012.718797.</w:t>
      </w:r>
    </w:p>
    <w:p w14:paraId="1E3E24A0" w14:textId="77777777" w:rsidR="00D35C28" w:rsidRPr="00D35C28" w:rsidRDefault="00D35C28" w:rsidP="00D35C28">
      <w:pPr>
        <w:pStyle w:val="Bibliography"/>
        <w:rPr>
          <w:rFonts w:cs="Times New Roman"/>
        </w:rPr>
      </w:pPr>
      <w:r w:rsidRPr="00D35C28">
        <w:rPr>
          <w:rFonts w:cs="Times New Roman"/>
        </w:rPr>
        <w:lastRenderedPageBreak/>
        <w:t>[4]</w:t>
      </w:r>
      <w:r w:rsidRPr="00D35C28">
        <w:rPr>
          <w:rFonts w:cs="Times New Roman"/>
        </w:rPr>
        <w:tab/>
        <w:t>“BUBBLE - Basel Urban Boundary Layer Experiment.” https://www.mcr.unibas.ch/dolueg2/projects/campaigns/BUBBLE/textpages/ob_frameset.en.htm (accessed Oct. 21, 2022).</w:t>
      </w:r>
    </w:p>
    <w:p w14:paraId="510FD322" w14:textId="77777777" w:rsidR="00D35C28" w:rsidRPr="00D35C28" w:rsidRDefault="00D35C28" w:rsidP="00D35C28">
      <w:pPr>
        <w:pStyle w:val="Bibliography"/>
        <w:rPr>
          <w:rFonts w:cs="Times New Roman"/>
        </w:rPr>
      </w:pPr>
      <w:r w:rsidRPr="00D35C28">
        <w:rPr>
          <w:rFonts w:cs="Times New Roman"/>
        </w:rPr>
        <w:t>[5]</w:t>
      </w:r>
      <w:r w:rsidRPr="00D35C28">
        <w:rPr>
          <w:rFonts w:cs="Times New Roman"/>
        </w:rPr>
        <w:tab/>
        <w:t xml:space="preserve">V. Masson </w:t>
      </w:r>
      <w:r w:rsidRPr="00D35C28">
        <w:rPr>
          <w:rFonts w:cs="Times New Roman"/>
          <w:i/>
          <w:iCs/>
        </w:rPr>
        <w:t>et al.</w:t>
      </w:r>
      <w:r w:rsidRPr="00D35C28">
        <w:rPr>
          <w:rFonts w:cs="Times New Roman"/>
        </w:rPr>
        <w:t xml:space="preserve">, “The Canopy and Aerosol Particles Interactions in TOulouse Urban Layer (CAPITOUL) experiment,” </w:t>
      </w:r>
      <w:r w:rsidRPr="00D35C28">
        <w:rPr>
          <w:rFonts w:cs="Times New Roman"/>
          <w:i/>
          <w:iCs/>
        </w:rPr>
        <w:t>Meteorol Atmos Phys</w:t>
      </w:r>
      <w:r w:rsidRPr="00D35C28">
        <w:rPr>
          <w:rFonts w:cs="Times New Roman"/>
        </w:rPr>
        <w:t>, vol. 102, no. 3, p. 135, Dec. 2008, doi: 10.1007/s00703-008-0289-4.</w:t>
      </w:r>
    </w:p>
    <w:p w14:paraId="6723A45A" w14:textId="77777777" w:rsidR="00D35C28" w:rsidRPr="00D35C28" w:rsidRDefault="00D35C28" w:rsidP="00D35C28">
      <w:pPr>
        <w:pStyle w:val="Bibliography"/>
        <w:rPr>
          <w:rFonts w:cs="Times New Roman"/>
        </w:rPr>
      </w:pPr>
      <w:r w:rsidRPr="00D35C28">
        <w:rPr>
          <w:rFonts w:cs="Times New Roman"/>
        </w:rPr>
        <w:t>[6]</w:t>
      </w:r>
      <w:r w:rsidRPr="00D35C28">
        <w:rPr>
          <w:rFonts w:cs="Times New Roman"/>
        </w:rPr>
        <w:tab/>
        <w:t xml:space="preserve">“Commercial Reference Buildings,” </w:t>
      </w:r>
      <w:r w:rsidRPr="00D35C28">
        <w:rPr>
          <w:rFonts w:cs="Times New Roman"/>
          <w:i/>
          <w:iCs/>
        </w:rPr>
        <w:t>Energy.gov</w:t>
      </w:r>
      <w:r w:rsidRPr="00D35C28">
        <w:rPr>
          <w:rFonts w:cs="Times New Roman"/>
        </w:rPr>
        <w:t>. https://www.energy.gov/eere/buildings/commercial-reference-buildings (accessed May 30, 2022).</w:t>
      </w:r>
    </w:p>
    <w:p w14:paraId="5D650B34" w14:textId="77777777" w:rsidR="00D35C28" w:rsidRPr="00D35C28" w:rsidRDefault="00D35C28" w:rsidP="00D35C28">
      <w:pPr>
        <w:pStyle w:val="Bibliography"/>
        <w:rPr>
          <w:rFonts w:cs="Times New Roman"/>
        </w:rPr>
      </w:pPr>
      <w:r w:rsidRPr="00D35C28">
        <w:rPr>
          <w:rFonts w:cs="Times New Roman"/>
        </w:rPr>
        <w:t>[7]</w:t>
      </w:r>
      <w:r w:rsidRPr="00D35C28">
        <w:rPr>
          <w:rFonts w:cs="Times New Roman"/>
        </w:rPr>
        <w:tab/>
        <w:t xml:space="preserve">B. Crawford and A. Christen, “Spatial source attribution of measured urban eddy covariance CO2 fluxes,” </w:t>
      </w:r>
      <w:r w:rsidRPr="00D35C28">
        <w:rPr>
          <w:rFonts w:cs="Times New Roman"/>
          <w:i/>
          <w:iCs/>
        </w:rPr>
        <w:t>Theor Appl Climatol</w:t>
      </w:r>
      <w:r w:rsidRPr="00D35C28">
        <w:rPr>
          <w:rFonts w:cs="Times New Roman"/>
        </w:rPr>
        <w:t>, vol. 119, no. 3–4, pp. 733–755, Feb. 2015, doi: 10.1007/s00704-014-1124-0.</w:t>
      </w:r>
    </w:p>
    <w:p w14:paraId="086BA30F" w14:textId="77777777" w:rsidR="00D35C28" w:rsidRPr="00D35C28" w:rsidRDefault="00D35C28" w:rsidP="00D35C28">
      <w:pPr>
        <w:pStyle w:val="Bibliography"/>
        <w:rPr>
          <w:rFonts w:cs="Times New Roman"/>
        </w:rPr>
      </w:pPr>
      <w:r w:rsidRPr="00D35C28">
        <w:rPr>
          <w:rFonts w:cs="Times New Roman"/>
        </w:rPr>
        <w:t>[8]</w:t>
      </w:r>
      <w:r w:rsidRPr="00D35C28">
        <w:rPr>
          <w:rFonts w:cs="Times New Roman"/>
        </w:rPr>
        <w:tab/>
        <w:t>“EnergyPlus.” https://energyplus.net/weather (accessed Oct. 21, 2022).</w:t>
      </w:r>
    </w:p>
    <w:p w14:paraId="245B2FC5" w14:textId="77777777" w:rsidR="00D35C28" w:rsidRPr="00D35C28" w:rsidRDefault="00D35C28" w:rsidP="00D35C28">
      <w:pPr>
        <w:pStyle w:val="Bibliography"/>
        <w:rPr>
          <w:rFonts w:cs="Times New Roman"/>
        </w:rPr>
      </w:pPr>
      <w:r w:rsidRPr="00D35C28">
        <w:rPr>
          <w:rFonts w:cs="Times New Roman"/>
        </w:rPr>
        <w:t>[9]</w:t>
      </w:r>
      <w:r w:rsidRPr="00D35C28">
        <w:rPr>
          <w:rFonts w:cs="Times New Roman"/>
        </w:rPr>
        <w:tab/>
        <w:t>“Data Search | National Centers for Environmental Information (NCEI).” https://www.ncei.noaa.gov/access/search/data-search/global-hourly (accessed Oct. 21, 2022).</w:t>
      </w:r>
    </w:p>
    <w:p w14:paraId="594470AE" w14:textId="77777777" w:rsidR="00D35C28" w:rsidRPr="00D35C28" w:rsidRDefault="00D35C28" w:rsidP="00D35C28">
      <w:pPr>
        <w:pStyle w:val="Bibliography"/>
        <w:rPr>
          <w:rFonts w:cs="Times New Roman"/>
        </w:rPr>
      </w:pPr>
      <w:r w:rsidRPr="00D35C28">
        <w:rPr>
          <w:rFonts w:cs="Times New Roman"/>
        </w:rPr>
        <w:t>[10]</w:t>
      </w:r>
      <w:r w:rsidRPr="00D35C28">
        <w:rPr>
          <w:rFonts w:cs="Times New Roman"/>
        </w:rPr>
        <w:tab/>
        <w:t xml:space="preserve">A. A. Aliabadi, M. Moradi, and R. A. E. Byerlay, “The budgets of turbulence kinetic energy and heat in the urban roughness sublayer,” </w:t>
      </w:r>
      <w:r w:rsidRPr="00D35C28">
        <w:rPr>
          <w:rFonts w:cs="Times New Roman"/>
          <w:i/>
          <w:iCs/>
        </w:rPr>
        <w:t>Environ Fluid Mech</w:t>
      </w:r>
      <w:r w:rsidRPr="00D35C28">
        <w:rPr>
          <w:rFonts w:cs="Times New Roman"/>
        </w:rPr>
        <w:t>, vol. 21, no. 4, pp. 843–884, Aug. 2021, doi: 10.1007/s10652-021-09800-x.</w:t>
      </w:r>
    </w:p>
    <w:p w14:paraId="31A3B46E" w14:textId="77777777" w:rsidR="00D35C28" w:rsidRPr="00D35C28" w:rsidRDefault="00D35C28" w:rsidP="00D35C28">
      <w:pPr>
        <w:pStyle w:val="Bibliography"/>
        <w:rPr>
          <w:rFonts w:cs="Times New Roman"/>
        </w:rPr>
      </w:pPr>
      <w:r w:rsidRPr="00D35C28">
        <w:rPr>
          <w:rFonts w:cs="Times New Roman"/>
        </w:rPr>
        <w:t>[11]</w:t>
      </w:r>
      <w:r w:rsidRPr="00D35C28">
        <w:rPr>
          <w:rFonts w:cs="Times New Roman"/>
        </w:rPr>
        <w:tab/>
        <w:t xml:space="preserve">M. Moradi </w:t>
      </w:r>
      <w:r w:rsidRPr="00D35C28">
        <w:rPr>
          <w:rFonts w:cs="Times New Roman"/>
          <w:i/>
          <w:iCs/>
        </w:rPr>
        <w:t>et al.</w:t>
      </w:r>
      <w:r w:rsidRPr="00D35C28">
        <w:rPr>
          <w:rFonts w:cs="Times New Roman"/>
        </w:rPr>
        <w:t xml:space="preserve">, “The Vertical City Weather Generator (VCWG v1.0.0),” </w:t>
      </w:r>
      <w:r w:rsidRPr="00D35C28">
        <w:rPr>
          <w:rFonts w:cs="Times New Roman"/>
          <w:i/>
          <w:iCs/>
        </w:rPr>
        <w:t>Copernicus Publications</w:t>
      </w:r>
      <w:r w:rsidRPr="00D35C28">
        <w:rPr>
          <w:rFonts w:cs="Times New Roman"/>
        </w:rPr>
        <w:t>, Aug. 2019, Accessed: Jun. 26, 2022. [Online]. Available: https://dspace.mit.edu/handle/1721.1/133020</w:t>
      </w:r>
    </w:p>
    <w:p w14:paraId="704DA50B" w14:textId="77777777" w:rsidR="00D35C28" w:rsidRPr="00D35C28" w:rsidRDefault="00D35C28" w:rsidP="00D35C28">
      <w:pPr>
        <w:pStyle w:val="Bibliography"/>
        <w:rPr>
          <w:rFonts w:cs="Times New Roman"/>
        </w:rPr>
      </w:pPr>
      <w:r w:rsidRPr="00D35C28">
        <w:rPr>
          <w:rFonts w:cs="Times New Roman"/>
        </w:rPr>
        <w:t>[12]</w:t>
      </w:r>
      <w:r w:rsidRPr="00D35C28">
        <w:rPr>
          <w:rFonts w:cs="Times New Roman"/>
        </w:rPr>
        <w:tab/>
        <w:t>A. I. R. (AIR) Lab, “AmirAAliabadi/VCWGv1.3.2.” Aug. 03, 2022. Accessed: Oct. 24, 2022. [Online]. Available: https://github.com/AmirAAliabadi/VCWGv1.3.2</w:t>
      </w:r>
    </w:p>
    <w:p w14:paraId="6DC182F7" w14:textId="77777777" w:rsidR="00D35C28" w:rsidRPr="00D35C28" w:rsidRDefault="00D35C28" w:rsidP="00D35C28">
      <w:pPr>
        <w:pStyle w:val="Bibliography"/>
        <w:rPr>
          <w:rFonts w:cs="Times New Roman"/>
        </w:rPr>
      </w:pPr>
      <w:r w:rsidRPr="00D35C28">
        <w:rPr>
          <w:rFonts w:cs="Times New Roman"/>
        </w:rPr>
        <w:t>[13]</w:t>
      </w:r>
      <w:r w:rsidRPr="00D35C28">
        <w:rPr>
          <w:rFonts w:cs="Times New Roman"/>
        </w:rPr>
        <w:tab/>
        <w:t>E. and C. C. Canada, “Hourly Data Report for September 01, 2018 - Climate - Environment and Climate Change Canada,” Oct. 31, 2011. https://climate.weather.gc.ca/climate_data/hourly_data_e.html?hlyRange=2006-12-15%7C2022-04-12&amp;dlyRange=2006-09-28%7C2022-04-12&amp;mlyRange=2006-12-01%7C2006-12-01&amp;StationID=45407&amp;Prov=ON&amp;urlExtension=_e.html&amp;searchType=stnName&amp;optLimit=yearRange&amp;StartYear=1840&amp;EndYear=2022&amp;selRowPerPage=25&amp;Line=3&amp;searchMethod=contains&amp;txtStationName=Guelph&amp;timeframe=1&amp;time=LST&amp;time=LST&amp;Year=2018&amp;Month=9&amp;Day=1# (accessed Oct. 24, 2022).</w:t>
      </w:r>
    </w:p>
    <w:p w14:paraId="5F74D934" w14:textId="2FEABA9D" w:rsidR="001C13D4" w:rsidRPr="00EA268D" w:rsidRDefault="001C13D4" w:rsidP="001C13D4">
      <w:pPr>
        <w:rPr>
          <w:rFonts w:cs="Times New Roman"/>
          <w:lang w:eastAsia="en-US"/>
        </w:rPr>
      </w:pPr>
      <w:r w:rsidRPr="00EA268D">
        <w:rPr>
          <w:rFonts w:cs="Times New Roman"/>
          <w:lang w:eastAsia="en-US"/>
        </w:rPr>
        <w:fldChar w:fldCharType="end"/>
      </w:r>
    </w:p>
    <w:p w14:paraId="6E2FF545" w14:textId="2552D65E" w:rsidR="00082AF9" w:rsidRPr="00EA268D" w:rsidRDefault="00082AF9" w:rsidP="002727AB">
      <w:pPr>
        <w:pStyle w:val="Heading1"/>
        <w:rPr>
          <w:lang w:eastAsia="en-US"/>
        </w:rPr>
      </w:pPr>
      <w:r w:rsidRPr="00EA268D">
        <w:rPr>
          <w:lang w:eastAsia="en-US"/>
        </w:rPr>
        <w:t>Recycles</w:t>
      </w:r>
    </w:p>
    <w:p w14:paraId="5E424291" w14:textId="77777777" w:rsidR="00082AF9" w:rsidRPr="00EA268D" w:rsidRDefault="00082AF9" w:rsidP="00082AF9">
      <w:pPr>
        <w:rPr>
          <w:rFonts w:cs="Times New Roman"/>
        </w:rPr>
      </w:pPr>
      <w:r w:rsidRPr="00EA268D">
        <w:rPr>
          <w:rFonts w:cs="Times New Roman"/>
          <w:noProof/>
        </w:rPr>
        <w:drawing>
          <wp:inline distT="0" distB="0" distL="0" distR="0" wp14:anchorId="2F009C74" wp14:editId="457ED792">
            <wp:extent cx="2489200" cy="1978896"/>
            <wp:effectExtent l="0" t="0" r="6350" b="254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05815" cy="1992105"/>
                    </a:xfrm>
                    <a:prstGeom prst="rect">
                      <a:avLst/>
                    </a:prstGeom>
                    <a:noFill/>
                    <a:ln>
                      <a:noFill/>
                    </a:ln>
                  </pic:spPr>
                </pic:pic>
              </a:graphicData>
            </a:graphic>
          </wp:inline>
        </w:drawing>
      </w:r>
      <w:r w:rsidRPr="00EA268D">
        <w:rPr>
          <w:rFonts w:cs="Times New Roman"/>
          <w:noProof/>
        </w:rPr>
        <w:drawing>
          <wp:inline distT="0" distB="0" distL="0" distR="0" wp14:anchorId="2E20D62E" wp14:editId="3CC569E5">
            <wp:extent cx="2252133" cy="1981064"/>
            <wp:effectExtent l="0" t="0" r="0" b="63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8733" cy="1995666"/>
                    </a:xfrm>
                    <a:prstGeom prst="rect">
                      <a:avLst/>
                    </a:prstGeom>
                    <a:noFill/>
                    <a:ln>
                      <a:noFill/>
                    </a:ln>
                  </pic:spPr>
                </pic:pic>
              </a:graphicData>
            </a:graphic>
          </wp:inline>
        </w:drawing>
      </w:r>
    </w:p>
    <w:p w14:paraId="3E27F062" w14:textId="77777777" w:rsidR="00C10858" w:rsidRPr="00EA268D" w:rsidRDefault="00C10858" w:rsidP="00D35739">
      <w:pPr>
        <w:pStyle w:val="Heading2"/>
      </w:pPr>
      <w:r w:rsidRPr="00EA268D">
        <w:t>Site configuration</w:t>
      </w:r>
    </w:p>
    <w:p w14:paraId="1D3DA3F0" w14:textId="7D8893C1" w:rsidR="00C10858" w:rsidRPr="00EA268D" w:rsidRDefault="00C10858" w:rsidP="00D35739">
      <w:pPr>
        <w:pStyle w:val="Caption"/>
      </w:pPr>
      <w:r w:rsidRPr="00EA268D">
        <w:t xml:space="preserve">Table </w:t>
      </w:r>
      <w:fldSimple w:instr=" SEQ Table \* ARABIC ">
        <w:r w:rsidR="00D35739">
          <w:rPr>
            <w:noProof/>
          </w:rPr>
          <w:t>1</w:t>
        </w:r>
      </w:fldSimple>
      <w:r w:rsidRPr="00EA268D">
        <w:t xml:space="preserve"> BUBBLE Urban Sites Surface Characteristics </w:t>
      </w:r>
      <w:r w:rsidRPr="00EA268D">
        <w:fldChar w:fldCharType="begin"/>
      </w:r>
      <w:r w:rsidRPr="00EA268D">
        <w:instrText xml:space="preserve"> ADDIN ZOTERO_ITEM CSL_CITATION {"citationID":"wa3X2Zxe","properties":{"formattedCitation":"[1]","plainCitation":"[1]","noteIndex":0},"citationItems":[{"id":2490,"uris":["http://zotero.org/users/3944343/items/3KNPBISA"],"itemData":{"id":2490,"type":"article-journal","abstract":"Results from an experimental network of seven energy balance stations in and around a European city are presented. The network of micrometeorological stations was part of the Basel Urban Boundary Layer Experiment (BUBBLE) carried out in the city of Basel, Switzerland. Three urban sites provided turbulent flux densities and radiation data over dense urban surfaces. Together with a suburban site and three rural reference sites, this network allowed the simultaneous comparison of urban, suburban, and rural energy balance partitioning during one month of summertime measurements. The partitioning is analysed together with long-term data to evaluate the magnitude of the urban flux density modification, and to document characteristic values in their diurnal and yearly course. Simple empirical relations between flux densities and surface characteristics are presented. The energy balance partitioning is addressed separately for daytime and nocturnal situations. All four components of the surface radiation budget are analysed. Moreover, the vertical flux density divergences within the urban canopy layer are discussed. Copyright © 2004 Royal Meteorological Society","container-title":"International Journal of Climatology","DOI":"10.1002/joc.1074","ISSN":"1097-0088","issue":"11","language":"en","note":"_eprint: https://onlinelibrary.wiley.com/doi/pdf/10.1002/joc.1074","page":"1395-1421","source":"Wiley Online Library","title":"Energy and radiation balance of a central European city","volume":"24","author":[{"family":"Christen","given":"Andreas"},{"family":"Vogt","given":"Roland"}],"issued":{"date-parts":[["2004"]]}}}],"schema":"https://github.com/citation-style-language/schema/raw/master/csl-citation.json"} </w:instrText>
      </w:r>
      <w:r w:rsidRPr="00EA268D">
        <w:fldChar w:fldCharType="separate"/>
      </w:r>
      <w:r w:rsidRPr="00EA268D">
        <w:t>[1]</w:t>
      </w:r>
      <w:r w:rsidRPr="00EA268D">
        <w:fldChar w:fldCharType="end"/>
      </w:r>
    </w:p>
    <w:tbl>
      <w:tblPr>
        <w:tblStyle w:val="TableGrid"/>
        <w:tblW w:w="0" w:type="auto"/>
        <w:tblLook w:val="04A0" w:firstRow="1" w:lastRow="0" w:firstColumn="1" w:lastColumn="0" w:noHBand="0" w:noVBand="1"/>
      </w:tblPr>
      <w:tblGrid>
        <w:gridCol w:w="3116"/>
        <w:gridCol w:w="3117"/>
        <w:gridCol w:w="3117"/>
      </w:tblGrid>
      <w:tr w:rsidR="00C10858" w:rsidRPr="00EA268D" w14:paraId="65A3B80C" w14:textId="77777777" w:rsidTr="00455816">
        <w:tc>
          <w:tcPr>
            <w:tcW w:w="3116" w:type="dxa"/>
          </w:tcPr>
          <w:p w14:paraId="60C6FAD6" w14:textId="77777777" w:rsidR="00C10858" w:rsidRPr="00EA268D" w:rsidRDefault="00C10858" w:rsidP="00455816">
            <w:pPr>
              <w:rPr>
                <w:rFonts w:cs="Times New Roman"/>
                <w:highlight w:val="yellow"/>
              </w:rPr>
            </w:pPr>
          </w:p>
        </w:tc>
        <w:tc>
          <w:tcPr>
            <w:tcW w:w="3117" w:type="dxa"/>
          </w:tcPr>
          <w:p w14:paraId="4C91DCFA" w14:textId="77777777" w:rsidR="00C10858" w:rsidRPr="00EA268D" w:rsidRDefault="00C10858" w:rsidP="00455816">
            <w:pPr>
              <w:rPr>
                <w:rFonts w:cs="Times New Roman"/>
                <w:b/>
                <w:bCs/>
              </w:rPr>
            </w:pPr>
            <w:r w:rsidRPr="00EA268D">
              <w:rPr>
                <w:rFonts w:cs="Times New Roman"/>
                <w:b/>
                <w:bCs/>
              </w:rPr>
              <w:t>Ue1 (BSPR)</w:t>
            </w:r>
          </w:p>
        </w:tc>
        <w:tc>
          <w:tcPr>
            <w:tcW w:w="3117" w:type="dxa"/>
          </w:tcPr>
          <w:p w14:paraId="12D7389E" w14:textId="77777777" w:rsidR="00C10858" w:rsidRPr="00EA268D" w:rsidRDefault="00C10858" w:rsidP="00455816">
            <w:pPr>
              <w:rPr>
                <w:rFonts w:cs="Times New Roman"/>
                <w:b/>
                <w:bCs/>
              </w:rPr>
            </w:pPr>
            <w:r w:rsidRPr="00EA268D">
              <w:rPr>
                <w:rFonts w:cs="Times New Roman"/>
                <w:b/>
                <w:bCs/>
              </w:rPr>
              <w:t>Ue2 (BSPA)</w:t>
            </w:r>
          </w:p>
        </w:tc>
      </w:tr>
      <w:tr w:rsidR="00C10858" w:rsidRPr="00EA268D" w14:paraId="1D8DBC69" w14:textId="77777777" w:rsidTr="00455816">
        <w:tc>
          <w:tcPr>
            <w:tcW w:w="3116" w:type="dxa"/>
          </w:tcPr>
          <w:p w14:paraId="54D89C78" w14:textId="77777777" w:rsidR="00C10858" w:rsidRPr="00EA268D" w:rsidRDefault="00C10858" w:rsidP="00455816">
            <w:pPr>
              <w:rPr>
                <w:rFonts w:cs="Times New Roman"/>
                <w:b/>
                <w:bCs/>
                <w:lang w:eastAsia="en-US"/>
              </w:rPr>
            </w:pPr>
            <w:r w:rsidRPr="00EA268D">
              <w:rPr>
                <w:rFonts w:cs="Times New Roman"/>
                <w:b/>
                <w:bCs/>
                <w:lang w:eastAsia="en-US"/>
              </w:rPr>
              <w:t>Theta of canyon</w:t>
            </w:r>
          </w:p>
          <w:p w14:paraId="14F787F4" w14:textId="77777777" w:rsidR="00C10858" w:rsidRPr="00EA268D" w:rsidRDefault="00C10858" w:rsidP="00455816">
            <w:pPr>
              <w:rPr>
                <w:rFonts w:cs="Times New Roman"/>
                <w:b/>
                <w:bCs/>
              </w:rPr>
            </w:pPr>
            <w:r w:rsidRPr="00EA268D">
              <w:rPr>
                <w:rFonts w:cs="Times New Roman"/>
                <w:b/>
                <w:bCs/>
                <w:lang w:eastAsia="en-US"/>
              </w:rPr>
              <w:lastRenderedPageBreak/>
              <w:t>[degree relative to north, -90 to 90]</w:t>
            </w:r>
          </w:p>
        </w:tc>
        <w:tc>
          <w:tcPr>
            <w:tcW w:w="3117" w:type="dxa"/>
          </w:tcPr>
          <w:p w14:paraId="772765BE" w14:textId="77777777" w:rsidR="00C10858" w:rsidRPr="00EA268D" w:rsidRDefault="00C10858" w:rsidP="00455816">
            <w:pPr>
              <w:rPr>
                <w:rFonts w:cs="Times New Roman"/>
              </w:rPr>
            </w:pPr>
            <w:r w:rsidRPr="00EA268D">
              <w:rPr>
                <w:rFonts w:cs="Times New Roman"/>
              </w:rPr>
              <w:lastRenderedPageBreak/>
              <w:t>65</w:t>
            </w:r>
          </w:p>
        </w:tc>
        <w:tc>
          <w:tcPr>
            <w:tcW w:w="3117" w:type="dxa"/>
          </w:tcPr>
          <w:p w14:paraId="3D771C84" w14:textId="77777777" w:rsidR="00C10858" w:rsidRPr="00EA268D" w:rsidRDefault="00C10858" w:rsidP="00455816">
            <w:pPr>
              <w:rPr>
                <w:rFonts w:cs="Times New Roman"/>
              </w:rPr>
            </w:pPr>
            <w:r w:rsidRPr="00EA268D">
              <w:rPr>
                <w:rFonts w:cs="Times New Roman"/>
              </w:rPr>
              <w:t>-20</w:t>
            </w:r>
          </w:p>
        </w:tc>
      </w:tr>
      <w:tr w:rsidR="00C10858" w:rsidRPr="00EA268D" w14:paraId="6989ED62" w14:textId="77777777" w:rsidTr="00455816">
        <w:tc>
          <w:tcPr>
            <w:tcW w:w="3116" w:type="dxa"/>
          </w:tcPr>
          <w:p w14:paraId="6181D46B" w14:textId="77777777" w:rsidR="00C10858" w:rsidRPr="00EA268D" w:rsidRDefault="00C10858" w:rsidP="00455816">
            <w:pPr>
              <w:rPr>
                <w:rFonts w:cs="Times New Roman"/>
                <w:b/>
                <w:bCs/>
              </w:rPr>
            </w:pPr>
            <w:r w:rsidRPr="00EA268D">
              <w:rPr>
                <w:rFonts w:cs="Times New Roman"/>
                <w:b/>
                <w:bCs/>
              </w:rPr>
              <w:t>Z_H: mean building height</w:t>
            </w:r>
          </w:p>
        </w:tc>
        <w:tc>
          <w:tcPr>
            <w:tcW w:w="3117" w:type="dxa"/>
          </w:tcPr>
          <w:p w14:paraId="4CBF09A0" w14:textId="77777777" w:rsidR="00C10858" w:rsidRPr="00EA268D" w:rsidRDefault="00C10858" w:rsidP="00455816">
            <w:pPr>
              <w:rPr>
                <w:rFonts w:cs="Times New Roman"/>
              </w:rPr>
            </w:pPr>
            <w:r w:rsidRPr="00EA268D">
              <w:rPr>
                <w:rFonts w:cs="Times New Roman"/>
              </w:rPr>
              <w:t>14.6</w:t>
            </w:r>
          </w:p>
          <w:p w14:paraId="57E12986" w14:textId="77777777" w:rsidR="00C10858" w:rsidRPr="00EA268D" w:rsidRDefault="00C10858" w:rsidP="00455816">
            <w:pPr>
              <w:rPr>
                <w:rFonts w:cs="Times New Roman"/>
              </w:rPr>
            </w:pPr>
            <w:proofErr w:type="spellStart"/>
            <w:r w:rsidRPr="00EA268D">
              <w:rPr>
                <w:rFonts w:cs="Times New Roman"/>
              </w:rPr>
              <w:t>nz_u</w:t>
            </w:r>
            <w:proofErr w:type="spellEnd"/>
            <w:r w:rsidRPr="00EA268D">
              <w:rPr>
                <w:rFonts w:cs="Times New Roman"/>
              </w:rPr>
              <w:t xml:space="preserve"> = 14.6, </w:t>
            </w:r>
            <w:proofErr w:type="spellStart"/>
            <w:r w:rsidRPr="00EA268D">
              <w:rPr>
                <w:rFonts w:cs="Times New Roman"/>
              </w:rPr>
              <w:t>nz</w:t>
            </w:r>
            <w:proofErr w:type="spellEnd"/>
            <w:r w:rsidRPr="00EA268D">
              <w:rPr>
                <w:rFonts w:cs="Times New Roman"/>
              </w:rPr>
              <w:t xml:space="preserve"> = 50</w:t>
            </w:r>
          </w:p>
        </w:tc>
        <w:tc>
          <w:tcPr>
            <w:tcW w:w="3117" w:type="dxa"/>
          </w:tcPr>
          <w:p w14:paraId="7402D0D2" w14:textId="77777777" w:rsidR="00C10858" w:rsidRPr="00EA268D" w:rsidRDefault="00C10858" w:rsidP="00455816">
            <w:pPr>
              <w:rPr>
                <w:rFonts w:cs="Times New Roman"/>
              </w:rPr>
            </w:pPr>
            <w:r w:rsidRPr="00EA268D">
              <w:rPr>
                <w:rFonts w:cs="Times New Roman"/>
              </w:rPr>
              <w:t>12.5</w:t>
            </w:r>
          </w:p>
          <w:p w14:paraId="2B11EBA5" w14:textId="77777777" w:rsidR="00C10858" w:rsidRPr="00EA268D" w:rsidRDefault="00C10858" w:rsidP="00455816">
            <w:pPr>
              <w:rPr>
                <w:rFonts w:cs="Times New Roman"/>
              </w:rPr>
            </w:pPr>
            <w:proofErr w:type="spellStart"/>
            <w:r w:rsidRPr="00EA268D">
              <w:rPr>
                <w:rFonts w:cs="Times New Roman"/>
              </w:rPr>
              <w:t>nz_u</w:t>
            </w:r>
            <w:proofErr w:type="spellEnd"/>
            <w:r w:rsidRPr="00EA268D">
              <w:rPr>
                <w:rFonts w:cs="Times New Roman"/>
              </w:rPr>
              <w:t xml:space="preserve"> = 12.5, </w:t>
            </w:r>
            <w:proofErr w:type="spellStart"/>
            <w:r w:rsidRPr="00EA268D">
              <w:rPr>
                <w:rFonts w:cs="Times New Roman"/>
              </w:rPr>
              <w:t>nz</w:t>
            </w:r>
            <w:proofErr w:type="spellEnd"/>
            <w:r w:rsidRPr="00EA268D">
              <w:rPr>
                <w:rFonts w:cs="Times New Roman"/>
              </w:rPr>
              <w:t xml:space="preserve"> = 40</w:t>
            </w:r>
          </w:p>
        </w:tc>
      </w:tr>
      <w:tr w:rsidR="00C10858" w:rsidRPr="00EA268D" w14:paraId="6A684948" w14:textId="77777777" w:rsidTr="00455816">
        <w:tc>
          <w:tcPr>
            <w:tcW w:w="3116" w:type="dxa"/>
          </w:tcPr>
          <w:p w14:paraId="6B64BDA3" w14:textId="77777777" w:rsidR="00C10858" w:rsidRPr="00EA268D" w:rsidRDefault="00C10858" w:rsidP="00455816">
            <w:pPr>
              <w:rPr>
                <w:rFonts w:cs="Times New Roman"/>
              </w:rPr>
            </w:pPr>
            <w:proofErr w:type="spellStart"/>
            <w:r w:rsidRPr="00EA268D">
              <w:rPr>
                <w:rFonts w:cs="Times New Roman"/>
              </w:rPr>
              <w:t>Lamda_p</w:t>
            </w:r>
            <w:proofErr w:type="spellEnd"/>
            <w:r w:rsidRPr="00EA268D">
              <w:rPr>
                <w:rFonts w:cs="Times New Roman"/>
              </w:rPr>
              <w:t>: plan aspect ratio</w:t>
            </w:r>
          </w:p>
        </w:tc>
        <w:tc>
          <w:tcPr>
            <w:tcW w:w="3117" w:type="dxa"/>
          </w:tcPr>
          <w:p w14:paraId="12CC0BC8" w14:textId="77777777" w:rsidR="00C10858" w:rsidRPr="00EA268D" w:rsidRDefault="00C10858" w:rsidP="00455816">
            <w:pPr>
              <w:rPr>
                <w:rFonts w:cs="Times New Roman"/>
              </w:rPr>
            </w:pPr>
            <w:r w:rsidRPr="00EA268D">
              <w:rPr>
                <w:rFonts w:cs="Times New Roman"/>
              </w:rPr>
              <w:t>0.54</w:t>
            </w:r>
          </w:p>
        </w:tc>
        <w:tc>
          <w:tcPr>
            <w:tcW w:w="3117" w:type="dxa"/>
          </w:tcPr>
          <w:p w14:paraId="38ECAAFC" w14:textId="77777777" w:rsidR="00C10858" w:rsidRPr="00EA268D" w:rsidRDefault="00C10858" w:rsidP="00455816">
            <w:pPr>
              <w:rPr>
                <w:rFonts w:cs="Times New Roman"/>
              </w:rPr>
            </w:pPr>
            <w:r w:rsidRPr="00EA268D">
              <w:rPr>
                <w:rFonts w:cs="Times New Roman"/>
              </w:rPr>
              <w:t>0.37</w:t>
            </w:r>
          </w:p>
        </w:tc>
      </w:tr>
      <w:tr w:rsidR="00C10858" w:rsidRPr="00EA268D" w14:paraId="4AAE92C9" w14:textId="77777777" w:rsidTr="00455816">
        <w:tc>
          <w:tcPr>
            <w:tcW w:w="3116" w:type="dxa"/>
          </w:tcPr>
          <w:p w14:paraId="3DD030CA" w14:textId="77777777" w:rsidR="00C10858" w:rsidRPr="00EA268D" w:rsidRDefault="00C10858" w:rsidP="00455816">
            <w:pPr>
              <w:rPr>
                <w:rFonts w:cs="Times New Roman"/>
                <w:b/>
                <w:bCs/>
              </w:rPr>
            </w:pPr>
            <w:proofErr w:type="spellStart"/>
            <w:r w:rsidRPr="00EA268D">
              <w:rPr>
                <w:rFonts w:cs="Times New Roman"/>
                <w:b/>
                <w:bCs/>
              </w:rPr>
              <w:t>Lamda_V</w:t>
            </w:r>
            <w:proofErr w:type="spellEnd"/>
            <w:r w:rsidRPr="00EA268D">
              <w:rPr>
                <w:rFonts w:cs="Times New Roman"/>
                <w:b/>
                <w:bCs/>
              </w:rPr>
              <w:t>: plan aspect ratio of vegetated surfaces</w:t>
            </w:r>
          </w:p>
        </w:tc>
        <w:tc>
          <w:tcPr>
            <w:tcW w:w="3117" w:type="dxa"/>
          </w:tcPr>
          <w:p w14:paraId="76EC82DB" w14:textId="77777777" w:rsidR="00C10858" w:rsidRPr="00EA268D" w:rsidRDefault="00C10858" w:rsidP="00455816">
            <w:pPr>
              <w:rPr>
                <w:rFonts w:cs="Times New Roman"/>
              </w:rPr>
            </w:pPr>
            <w:r w:rsidRPr="00EA268D">
              <w:rPr>
                <w:rFonts w:cs="Times New Roman"/>
              </w:rPr>
              <w:t>0.16</w:t>
            </w:r>
          </w:p>
          <w:p w14:paraId="6A6504B7" w14:textId="77777777" w:rsidR="00C10858" w:rsidRPr="00EA268D" w:rsidRDefault="00C10858" w:rsidP="00455816">
            <w:pPr>
              <w:rPr>
                <w:rFonts w:cs="Times New Roman"/>
              </w:rPr>
            </w:pPr>
            <w:proofErr w:type="spellStart"/>
            <w:r w:rsidRPr="00EA268D">
              <w:rPr>
                <w:rFonts w:cs="Times New Roman"/>
              </w:rPr>
              <w:t>fveg_G</w:t>
            </w:r>
            <w:proofErr w:type="spellEnd"/>
            <w:r w:rsidRPr="00EA268D">
              <w:rPr>
                <w:rFonts w:cs="Times New Roman"/>
              </w:rPr>
              <w:t xml:space="preserve"> = 0</w:t>
            </w:r>
          </w:p>
          <w:p w14:paraId="4072D5BE" w14:textId="77777777" w:rsidR="00C10858" w:rsidRPr="00EA268D" w:rsidRDefault="00C10858" w:rsidP="00455816">
            <w:pPr>
              <w:rPr>
                <w:rFonts w:cs="Times New Roman"/>
              </w:rPr>
            </w:pPr>
            <w:proofErr w:type="spellStart"/>
            <w:r w:rsidRPr="00EA268D">
              <w:rPr>
                <w:rFonts w:cs="Times New Roman"/>
              </w:rPr>
              <w:t>fbare_G</w:t>
            </w:r>
            <w:proofErr w:type="spellEnd"/>
            <w:r w:rsidRPr="00EA268D">
              <w:rPr>
                <w:rFonts w:cs="Times New Roman"/>
              </w:rPr>
              <w:t xml:space="preserve"> = 0.0</w:t>
            </w:r>
          </w:p>
          <w:p w14:paraId="107EBE22" w14:textId="77777777" w:rsidR="00C10858" w:rsidRPr="00EA268D" w:rsidRDefault="00C10858" w:rsidP="00455816">
            <w:pPr>
              <w:rPr>
                <w:rFonts w:cs="Times New Roman"/>
              </w:rPr>
            </w:pPr>
            <w:proofErr w:type="spellStart"/>
            <w:r w:rsidRPr="00EA268D">
              <w:rPr>
                <w:rFonts w:cs="Times New Roman"/>
              </w:rPr>
              <w:t>fimp_G</w:t>
            </w:r>
            <w:proofErr w:type="spellEnd"/>
            <w:r w:rsidRPr="00EA268D">
              <w:rPr>
                <w:rFonts w:cs="Times New Roman"/>
              </w:rPr>
              <w:t xml:space="preserve"> = 1</w:t>
            </w:r>
          </w:p>
        </w:tc>
        <w:tc>
          <w:tcPr>
            <w:tcW w:w="3117" w:type="dxa"/>
          </w:tcPr>
          <w:p w14:paraId="6950C53D" w14:textId="77777777" w:rsidR="00C10858" w:rsidRPr="00EA268D" w:rsidRDefault="00C10858" w:rsidP="00455816">
            <w:pPr>
              <w:rPr>
                <w:rFonts w:cs="Times New Roman"/>
              </w:rPr>
            </w:pPr>
            <w:r w:rsidRPr="00EA268D">
              <w:rPr>
                <w:rFonts w:cs="Times New Roman"/>
              </w:rPr>
              <w:t>0.31</w:t>
            </w:r>
          </w:p>
          <w:p w14:paraId="5AAB996A" w14:textId="77777777" w:rsidR="00C10858" w:rsidRPr="00EA268D" w:rsidRDefault="00C10858" w:rsidP="00455816">
            <w:pPr>
              <w:rPr>
                <w:rFonts w:cs="Times New Roman"/>
              </w:rPr>
            </w:pPr>
            <w:proofErr w:type="spellStart"/>
            <w:r w:rsidRPr="00EA268D">
              <w:rPr>
                <w:rFonts w:cs="Times New Roman"/>
              </w:rPr>
              <w:t>fveg_G</w:t>
            </w:r>
            <w:proofErr w:type="spellEnd"/>
            <w:r w:rsidRPr="00EA268D">
              <w:rPr>
                <w:rFonts w:cs="Times New Roman"/>
              </w:rPr>
              <w:t xml:space="preserve"> = 0.31</w:t>
            </w:r>
          </w:p>
          <w:p w14:paraId="042952B3" w14:textId="77777777" w:rsidR="00C10858" w:rsidRPr="00EA268D" w:rsidRDefault="00C10858" w:rsidP="00455816">
            <w:pPr>
              <w:rPr>
                <w:rFonts w:cs="Times New Roman"/>
              </w:rPr>
            </w:pPr>
            <w:proofErr w:type="spellStart"/>
            <w:r w:rsidRPr="00EA268D">
              <w:rPr>
                <w:rFonts w:cs="Times New Roman"/>
              </w:rPr>
              <w:t>fbare_G</w:t>
            </w:r>
            <w:proofErr w:type="spellEnd"/>
            <w:r w:rsidRPr="00EA268D">
              <w:rPr>
                <w:rFonts w:cs="Times New Roman"/>
              </w:rPr>
              <w:t xml:space="preserve"> = 0.0</w:t>
            </w:r>
          </w:p>
          <w:p w14:paraId="405652AD" w14:textId="77777777" w:rsidR="00C10858" w:rsidRPr="00EA268D" w:rsidRDefault="00C10858" w:rsidP="00455816">
            <w:pPr>
              <w:rPr>
                <w:rFonts w:cs="Times New Roman"/>
              </w:rPr>
            </w:pPr>
            <w:proofErr w:type="spellStart"/>
            <w:r w:rsidRPr="00EA268D">
              <w:rPr>
                <w:rFonts w:cs="Times New Roman"/>
              </w:rPr>
              <w:t>fimp_G</w:t>
            </w:r>
            <w:proofErr w:type="spellEnd"/>
            <w:r w:rsidRPr="00EA268D">
              <w:rPr>
                <w:rFonts w:cs="Times New Roman"/>
              </w:rPr>
              <w:t xml:space="preserve"> = 0.69</w:t>
            </w:r>
          </w:p>
        </w:tc>
      </w:tr>
      <w:tr w:rsidR="00C10858" w:rsidRPr="00EA268D" w14:paraId="7CA6CCB7" w14:textId="77777777" w:rsidTr="00455816">
        <w:tc>
          <w:tcPr>
            <w:tcW w:w="3116" w:type="dxa"/>
          </w:tcPr>
          <w:p w14:paraId="2641FDFD" w14:textId="77777777" w:rsidR="00C10858" w:rsidRPr="00EA268D" w:rsidRDefault="00C10858" w:rsidP="00455816">
            <w:pPr>
              <w:rPr>
                <w:rFonts w:cs="Times New Roman"/>
              </w:rPr>
            </w:pPr>
            <w:proofErr w:type="spellStart"/>
            <w:r w:rsidRPr="00EA268D">
              <w:rPr>
                <w:rFonts w:cs="Times New Roman"/>
              </w:rPr>
              <w:t>Lambda_c</w:t>
            </w:r>
            <w:proofErr w:type="spellEnd"/>
            <w:r w:rsidRPr="00EA268D">
              <w:rPr>
                <w:rFonts w:cs="Times New Roman"/>
              </w:rPr>
              <w:t>: complete aspect ratio</w:t>
            </w:r>
          </w:p>
        </w:tc>
        <w:tc>
          <w:tcPr>
            <w:tcW w:w="3117" w:type="dxa"/>
          </w:tcPr>
          <w:p w14:paraId="4CB9AC00" w14:textId="77777777" w:rsidR="00C10858" w:rsidRPr="00EA268D" w:rsidRDefault="00C10858" w:rsidP="00455816">
            <w:pPr>
              <w:rPr>
                <w:rFonts w:cs="Times New Roman"/>
              </w:rPr>
            </w:pPr>
          </w:p>
        </w:tc>
        <w:tc>
          <w:tcPr>
            <w:tcW w:w="3117" w:type="dxa"/>
          </w:tcPr>
          <w:p w14:paraId="0A0854B8" w14:textId="77777777" w:rsidR="00C10858" w:rsidRPr="00EA268D" w:rsidRDefault="00C10858" w:rsidP="00455816">
            <w:pPr>
              <w:rPr>
                <w:rFonts w:cs="Times New Roman"/>
              </w:rPr>
            </w:pPr>
          </w:p>
        </w:tc>
      </w:tr>
      <w:tr w:rsidR="00C10858" w:rsidRPr="00EA268D" w14:paraId="40F31DEF" w14:textId="77777777" w:rsidTr="00455816">
        <w:tc>
          <w:tcPr>
            <w:tcW w:w="3116" w:type="dxa"/>
          </w:tcPr>
          <w:p w14:paraId="26087953" w14:textId="77777777" w:rsidR="00C10858" w:rsidRPr="00EA268D" w:rsidRDefault="00C10858" w:rsidP="00455816">
            <w:pPr>
              <w:rPr>
                <w:rFonts w:cs="Times New Roman"/>
                <w:b/>
                <w:bCs/>
              </w:rPr>
            </w:pPr>
            <w:proofErr w:type="spellStart"/>
            <w:r w:rsidRPr="00EA268D">
              <w:rPr>
                <w:rFonts w:cs="Times New Roman"/>
                <w:b/>
                <w:bCs/>
              </w:rPr>
              <w:t>Lamda_s</w:t>
            </w:r>
            <w:proofErr w:type="spellEnd"/>
            <w:r w:rsidRPr="00EA268D">
              <w:rPr>
                <w:rFonts w:cs="Times New Roman"/>
                <w:b/>
                <w:bCs/>
              </w:rPr>
              <w:t>: mean street canyon height-to-width ratio</w:t>
            </w:r>
          </w:p>
        </w:tc>
        <w:tc>
          <w:tcPr>
            <w:tcW w:w="3117" w:type="dxa"/>
          </w:tcPr>
          <w:p w14:paraId="2E232DE9" w14:textId="77777777" w:rsidR="00C10858" w:rsidRPr="00EA268D" w:rsidRDefault="00C10858" w:rsidP="00455816">
            <w:pPr>
              <w:rPr>
                <w:rFonts w:cs="Times New Roman"/>
              </w:rPr>
            </w:pPr>
            <w:r w:rsidRPr="00EA268D">
              <w:rPr>
                <w:rFonts w:cs="Times New Roman"/>
              </w:rPr>
              <w:t>1</w:t>
            </w:r>
          </w:p>
          <w:p w14:paraId="16A5056F" w14:textId="77777777" w:rsidR="00C10858" w:rsidRPr="00EA268D" w:rsidRDefault="00C10858" w:rsidP="00455816">
            <w:pPr>
              <w:rPr>
                <w:rFonts w:cs="Times New Roman"/>
              </w:rPr>
            </w:pPr>
            <w:proofErr w:type="spellStart"/>
            <w:r w:rsidRPr="00EA268D">
              <w:rPr>
                <w:rFonts w:cs="Times New Roman"/>
              </w:rPr>
              <w:t>Width_canyon</w:t>
            </w:r>
            <w:proofErr w:type="spellEnd"/>
            <w:r w:rsidRPr="00EA268D">
              <w:rPr>
                <w:rFonts w:cs="Times New Roman"/>
              </w:rPr>
              <w:t xml:space="preserve"> = 20.02</w:t>
            </w:r>
          </w:p>
        </w:tc>
        <w:tc>
          <w:tcPr>
            <w:tcW w:w="3117" w:type="dxa"/>
          </w:tcPr>
          <w:p w14:paraId="53CE393B" w14:textId="77777777" w:rsidR="00C10858" w:rsidRPr="00EA268D" w:rsidRDefault="00C10858" w:rsidP="00455816">
            <w:pPr>
              <w:rPr>
                <w:rFonts w:cs="Times New Roman"/>
              </w:rPr>
            </w:pPr>
            <w:r w:rsidRPr="00EA268D">
              <w:rPr>
                <w:rFonts w:cs="Times New Roman"/>
              </w:rPr>
              <w:t>1</w:t>
            </w:r>
          </w:p>
          <w:p w14:paraId="29767855" w14:textId="77777777" w:rsidR="00C10858" w:rsidRPr="00EA268D" w:rsidRDefault="00C10858" w:rsidP="00455816">
            <w:pPr>
              <w:rPr>
                <w:rFonts w:cs="Times New Roman"/>
              </w:rPr>
            </w:pPr>
            <w:proofErr w:type="spellStart"/>
            <w:r w:rsidRPr="00EA268D">
              <w:rPr>
                <w:rFonts w:cs="Times New Roman"/>
              </w:rPr>
              <w:t>Width_canyon</w:t>
            </w:r>
            <w:proofErr w:type="spellEnd"/>
            <w:r w:rsidRPr="00EA268D">
              <w:rPr>
                <w:rFonts w:cs="Times New Roman"/>
              </w:rPr>
              <w:t xml:space="preserve"> = 15</w:t>
            </w:r>
          </w:p>
        </w:tc>
      </w:tr>
      <w:tr w:rsidR="00C10858" w:rsidRPr="00EA268D" w14:paraId="24ED0843" w14:textId="77777777" w:rsidTr="00455816">
        <w:tc>
          <w:tcPr>
            <w:tcW w:w="3116" w:type="dxa"/>
          </w:tcPr>
          <w:p w14:paraId="49D0377C" w14:textId="77777777" w:rsidR="00C10858" w:rsidRPr="00EA268D" w:rsidRDefault="00C10858" w:rsidP="00455816">
            <w:pPr>
              <w:rPr>
                <w:rFonts w:cs="Times New Roman"/>
              </w:rPr>
            </w:pPr>
            <w:r w:rsidRPr="00EA268D">
              <w:rPr>
                <w:rFonts w:cs="Times New Roman"/>
              </w:rPr>
              <w:t xml:space="preserve">Z_0 or </w:t>
            </w:r>
            <w:proofErr w:type="spellStart"/>
            <w:r w:rsidRPr="00EA268D">
              <w:rPr>
                <w:rFonts w:cs="Times New Roman"/>
              </w:rPr>
              <w:t>Z_Ora</w:t>
            </w:r>
            <w:proofErr w:type="spellEnd"/>
            <w:r w:rsidRPr="00EA268D">
              <w:rPr>
                <w:rFonts w:cs="Times New Roman"/>
              </w:rPr>
              <w:t xml:space="preserve">: Roughness length </w:t>
            </w:r>
          </w:p>
        </w:tc>
        <w:tc>
          <w:tcPr>
            <w:tcW w:w="3117" w:type="dxa"/>
          </w:tcPr>
          <w:p w14:paraId="53ED6BD5" w14:textId="77777777" w:rsidR="00C10858" w:rsidRPr="00EA268D" w:rsidRDefault="00C10858" w:rsidP="00455816">
            <w:pPr>
              <w:rPr>
                <w:rFonts w:cs="Times New Roman"/>
              </w:rPr>
            </w:pPr>
          </w:p>
        </w:tc>
        <w:tc>
          <w:tcPr>
            <w:tcW w:w="3117" w:type="dxa"/>
          </w:tcPr>
          <w:p w14:paraId="564EB7C6" w14:textId="77777777" w:rsidR="00C10858" w:rsidRPr="00EA268D" w:rsidRDefault="00C10858" w:rsidP="00455816">
            <w:pPr>
              <w:rPr>
                <w:rFonts w:cs="Times New Roman"/>
              </w:rPr>
            </w:pPr>
          </w:p>
        </w:tc>
      </w:tr>
      <w:tr w:rsidR="00C10858" w:rsidRPr="00EA268D" w14:paraId="2B15536E" w14:textId="77777777" w:rsidTr="00455816">
        <w:tc>
          <w:tcPr>
            <w:tcW w:w="3116" w:type="dxa"/>
          </w:tcPr>
          <w:p w14:paraId="3462CA4F" w14:textId="77777777" w:rsidR="00C10858" w:rsidRPr="00EA268D" w:rsidRDefault="00C10858" w:rsidP="00455816">
            <w:pPr>
              <w:rPr>
                <w:rFonts w:cs="Times New Roman"/>
                <w:b/>
                <w:bCs/>
              </w:rPr>
            </w:pPr>
            <w:r w:rsidRPr="00EA268D">
              <w:rPr>
                <w:rFonts w:cs="Times New Roman"/>
                <w:b/>
                <w:bCs/>
              </w:rPr>
              <w:t>Shortwave Albedo</w:t>
            </w:r>
          </w:p>
        </w:tc>
        <w:tc>
          <w:tcPr>
            <w:tcW w:w="3117" w:type="dxa"/>
          </w:tcPr>
          <w:p w14:paraId="4CF7F59E" w14:textId="77777777" w:rsidR="00C10858" w:rsidRPr="00EA268D" w:rsidRDefault="00C10858" w:rsidP="00455816">
            <w:pPr>
              <w:rPr>
                <w:rFonts w:cs="Times New Roman"/>
              </w:rPr>
            </w:pPr>
            <w:r w:rsidRPr="00EA268D">
              <w:rPr>
                <w:rFonts w:cs="Times New Roman"/>
              </w:rPr>
              <w:t>15%</w:t>
            </w:r>
          </w:p>
        </w:tc>
        <w:tc>
          <w:tcPr>
            <w:tcW w:w="3117" w:type="dxa"/>
          </w:tcPr>
          <w:p w14:paraId="5F967BB9" w14:textId="77777777" w:rsidR="00C10858" w:rsidRPr="00EA268D" w:rsidRDefault="00C10858" w:rsidP="00455816">
            <w:pPr>
              <w:rPr>
                <w:rFonts w:cs="Times New Roman"/>
              </w:rPr>
            </w:pPr>
            <w:r w:rsidRPr="00EA268D">
              <w:rPr>
                <w:rFonts w:cs="Times New Roman"/>
              </w:rPr>
              <w:t>11%</w:t>
            </w:r>
          </w:p>
        </w:tc>
      </w:tr>
      <w:tr w:rsidR="00C10858" w:rsidRPr="00EA268D" w14:paraId="43881BF9" w14:textId="77777777" w:rsidTr="00455816">
        <w:tc>
          <w:tcPr>
            <w:tcW w:w="3116" w:type="dxa"/>
          </w:tcPr>
          <w:p w14:paraId="6C2E7A06" w14:textId="77777777" w:rsidR="00C10858" w:rsidRPr="00EA268D" w:rsidRDefault="00C10858" w:rsidP="00455816">
            <w:pPr>
              <w:rPr>
                <w:rFonts w:cs="Times New Roman"/>
                <w:b/>
                <w:bCs/>
              </w:rPr>
            </w:pPr>
            <w:proofErr w:type="spellStart"/>
            <w:r w:rsidRPr="00EA268D">
              <w:rPr>
                <w:rFonts w:cs="Times New Roman"/>
                <w:b/>
                <w:bCs/>
              </w:rPr>
              <w:t>Emissitivities</w:t>
            </w:r>
            <w:proofErr w:type="spellEnd"/>
          </w:p>
        </w:tc>
        <w:tc>
          <w:tcPr>
            <w:tcW w:w="3117" w:type="dxa"/>
          </w:tcPr>
          <w:p w14:paraId="4E0C3AEE" w14:textId="77777777" w:rsidR="00C10858" w:rsidRPr="00EA268D" w:rsidRDefault="00C10858" w:rsidP="00455816">
            <w:pPr>
              <w:rPr>
                <w:rFonts w:cs="Times New Roman"/>
              </w:rPr>
            </w:pPr>
            <w:r w:rsidRPr="00EA268D">
              <w:rPr>
                <w:rFonts w:cs="Times New Roman"/>
              </w:rPr>
              <w:t>0.95</w:t>
            </w:r>
          </w:p>
        </w:tc>
        <w:tc>
          <w:tcPr>
            <w:tcW w:w="3117" w:type="dxa"/>
          </w:tcPr>
          <w:p w14:paraId="463D94F4" w14:textId="77777777" w:rsidR="00C10858" w:rsidRPr="00EA268D" w:rsidRDefault="00C10858" w:rsidP="00455816">
            <w:pPr>
              <w:rPr>
                <w:rFonts w:cs="Times New Roman"/>
              </w:rPr>
            </w:pPr>
            <w:r w:rsidRPr="00EA268D">
              <w:rPr>
                <w:rFonts w:cs="Times New Roman"/>
              </w:rPr>
              <w:t>0.95</w:t>
            </w:r>
          </w:p>
        </w:tc>
      </w:tr>
      <w:tr w:rsidR="00C10858" w:rsidRPr="00EA268D" w14:paraId="3CE5F1F9" w14:textId="77777777" w:rsidTr="00455816">
        <w:tc>
          <w:tcPr>
            <w:tcW w:w="3116" w:type="dxa"/>
          </w:tcPr>
          <w:p w14:paraId="57A5F64C" w14:textId="77777777" w:rsidR="00C10858" w:rsidRPr="00EA268D" w:rsidRDefault="00C10858" w:rsidP="00455816">
            <w:pPr>
              <w:rPr>
                <w:rFonts w:cs="Times New Roman"/>
                <w:b/>
                <w:bCs/>
              </w:rPr>
            </w:pPr>
            <w:r w:rsidRPr="00EA268D">
              <w:rPr>
                <w:rFonts w:cs="Times New Roman"/>
                <w:b/>
                <w:bCs/>
              </w:rPr>
              <w:t>Cooling System</w:t>
            </w:r>
          </w:p>
        </w:tc>
        <w:tc>
          <w:tcPr>
            <w:tcW w:w="3117" w:type="dxa"/>
          </w:tcPr>
          <w:p w14:paraId="14E6AF75" w14:textId="77777777" w:rsidR="00C10858" w:rsidRPr="00EA268D" w:rsidRDefault="00C10858" w:rsidP="00455816">
            <w:pPr>
              <w:rPr>
                <w:rFonts w:cs="Times New Roman"/>
              </w:rPr>
            </w:pPr>
            <w:r w:rsidRPr="00EA268D">
              <w:rPr>
                <w:rFonts w:cs="Times New Roman"/>
              </w:rPr>
              <w:t>No Cooling</w:t>
            </w:r>
          </w:p>
        </w:tc>
        <w:tc>
          <w:tcPr>
            <w:tcW w:w="3117" w:type="dxa"/>
          </w:tcPr>
          <w:p w14:paraId="70E5D9EB" w14:textId="77777777" w:rsidR="00C10858" w:rsidRPr="00EA268D" w:rsidRDefault="00C10858" w:rsidP="00455816">
            <w:pPr>
              <w:rPr>
                <w:rFonts w:cs="Times New Roman"/>
              </w:rPr>
            </w:pPr>
            <w:r w:rsidRPr="00EA268D">
              <w:rPr>
                <w:rFonts w:cs="Times New Roman"/>
              </w:rPr>
              <w:t>No cooling</w:t>
            </w:r>
          </w:p>
        </w:tc>
      </w:tr>
    </w:tbl>
    <w:p w14:paraId="5C80C2FC" w14:textId="77777777" w:rsidR="00C10858" w:rsidRPr="00EA268D" w:rsidRDefault="00C10858" w:rsidP="00C10858">
      <w:pPr>
        <w:rPr>
          <w:rFonts w:cs="Times New Roman"/>
          <w:lang w:eastAsia="en-US"/>
        </w:rPr>
      </w:pPr>
    </w:p>
    <w:p w14:paraId="52C51C1B"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City.</w:t>
      </w:r>
    </w:p>
    <w:p w14:paraId="6ED41A7D" w14:textId="77777777" w:rsidR="00C10858" w:rsidRPr="00EA268D" w:rsidRDefault="00C10858" w:rsidP="00C10858">
      <w:pPr>
        <w:pStyle w:val="ListParagraph"/>
        <w:rPr>
          <w:rFonts w:cs="Times New Roman"/>
          <w:lang w:eastAsia="en-US"/>
        </w:rPr>
      </w:pPr>
      <w:r w:rsidRPr="00EA268D">
        <w:rPr>
          <w:rFonts w:cs="Times New Roman"/>
          <w:lang w:eastAsia="en-US"/>
        </w:rPr>
        <w:t>Basel Switzerland. The IECC climate zone and moisture regime: 4C (Seattle)</w:t>
      </w:r>
    </w:p>
    <w:p w14:paraId="5A090FB7"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Canyon dimensions. See the above table.</w:t>
      </w:r>
    </w:p>
    <w:p w14:paraId="28ACC54F"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Building constructions.</w:t>
      </w:r>
    </w:p>
    <w:p w14:paraId="071A3BC6" w14:textId="77777777" w:rsidR="00C10858" w:rsidRPr="00EA268D" w:rsidRDefault="00C10858" w:rsidP="00C10858">
      <w:pPr>
        <w:pStyle w:val="ListParagraph"/>
        <w:rPr>
          <w:rFonts w:cs="Times New Roman"/>
          <w:lang w:eastAsia="en-US"/>
        </w:rPr>
      </w:pPr>
      <w:r w:rsidRPr="00EA268D">
        <w:rPr>
          <w:rFonts w:cs="Times New Roman"/>
          <w:lang w:eastAsia="en-US"/>
        </w:rPr>
        <w:t xml:space="preserve">Including the above table, the building prototype IDF models has been selected as Post80s </w:t>
      </w:r>
      <w:proofErr w:type="spellStart"/>
      <w:r w:rsidRPr="00EA268D">
        <w:rPr>
          <w:rFonts w:cs="Times New Roman"/>
          <w:lang w:eastAsia="en-US"/>
        </w:rPr>
        <w:t>MidRiseApartment</w:t>
      </w:r>
      <w:proofErr w:type="spellEnd"/>
      <w:r w:rsidRPr="00EA268D">
        <w:rPr>
          <w:rFonts w:cs="Times New Roman"/>
          <w:lang w:eastAsia="en-US"/>
        </w:rPr>
        <w:t xml:space="preserve"> 4C.</w:t>
      </w:r>
    </w:p>
    <w:p w14:paraId="1473C6C4"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Data collection.</w:t>
      </w:r>
    </w:p>
    <w:tbl>
      <w:tblPr>
        <w:tblStyle w:val="TableGrid"/>
        <w:tblW w:w="0" w:type="auto"/>
        <w:tblInd w:w="720" w:type="dxa"/>
        <w:tblLook w:val="04A0" w:firstRow="1" w:lastRow="0" w:firstColumn="1" w:lastColumn="0" w:noHBand="0" w:noVBand="1"/>
      </w:tblPr>
      <w:tblGrid>
        <w:gridCol w:w="1207"/>
        <w:gridCol w:w="1439"/>
        <w:gridCol w:w="1242"/>
        <w:gridCol w:w="1797"/>
        <w:gridCol w:w="2945"/>
      </w:tblGrid>
      <w:tr w:rsidR="00C10858" w:rsidRPr="00EA268D" w14:paraId="3126F46E" w14:textId="77777777" w:rsidTr="00455816">
        <w:tc>
          <w:tcPr>
            <w:tcW w:w="1182" w:type="dxa"/>
          </w:tcPr>
          <w:p w14:paraId="389D0AA5" w14:textId="77777777" w:rsidR="00C10858" w:rsidRPr="00EA268D" w:rsidRDefault="00C10858" w:rsidP="00455816">
            <w:pPr>
              <w:pStyle w:val="ListParagraph"/>
              <w:ind w:left="0"/>
              <w:rPr>
                <w:rFonts w:cs="Times New Roman"/>
                <w:lang w:eastAsia="en-US"/>
              </w:rPr>
            </w:pPr>
          </w:p>
        </w:tc>
        <w:tc>
          <w:tcPr>
            <w:tcW w:w="1439" w:type="dxa"/>
          </w:tcPr>
          <w:p w14:paraId="7BAE33AE"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Urban/Rural</w:t>
            </w:r>
          </w:p>
        </w:tc>
        <w:tc>
          <w:tcPr>
            <w:tcW w:w="1244" w:type="dxa"/>
          </w:tcPr>
          <w:p w14:paraId="65018EF3"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Elevation relative to sea level (m)</w:t>
            </w:r>
          </w:p>
        </w:tc>
        <w:tc>
          <w:tcPr>
            <w:tcW w:w="1800" w:type="dxa"/>
          </w:tcPr>
          <w:p w14:paraId="07D5DA1F"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Latitude, Longitude</w:t>
            </w:r>
          </w:p>
        </w:tc>
        <w:tc>
          <w:tcPr>
            <w:tcW w:w="2965" w:type="dxa"/>
          </w:tcPr>
          <w:p w14:paraId="321D8292"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Variables</w:t>
            </w:r>
          </w:p>
        </w:tc>
      </w:tr>
      <w:tr w:rsidR="00C10858" w:rsidRPr="00EA268D" w14:paraId="05343B25" w14:textId="77777777" w:rsidTr="00455816">
        <w:tc>
          <w:tcPr>
            <w:tcW w:w="1182" w:type="dxa"/>
          </w:tcPr>
          <w:p w14:paraId="3E7BEE30" w14:textId="77777777" w:rsidR="00C10858" w:rsidRPr="00EA268D" w:rsidRDefault="00C10858" w:rsidP="00455816">
            <w:pPr>
              <w:pStyle w:val="ListParagraph"/>
              <w:ind w:left="0"/>
              <w:rPr>
                <w:rFonts w:cs="Times New Roman"/>
                <w:lang w:eastAsia="en-US"/>
              </w:rPr>
            </w:pPr>
            <w:r w:rsidRPr="00EA268D">
              <w:rPr>
                <w:rFonts w:cs="Times New Roman"/>
                <w:lang w:eastAsia="en-US"/>
              </w:rPr>
              <w:t>Ue1 (BSPR)</w:t>
            </w:r>
          </w:p>
        </w:tc>
        <w:tc>
          <w:tcPr>
            <w:tcW w:w="1439" w:type="dxa"/>
          </w:tcPr>
          <w:p w14:paraId="336D7331" w14:textId="77777777" w:rsidR="00C10858" w:rsidRPr="00EA268D" w:rsidRDefault="00C10858" w:rsidP="00455816">
            <w:pPr>
              <w:pStyle w:val="ListParagraph"/>
              <w:ind w:left="0"/>
              <w:rPr>
                <w:rFonts w:cs="Times New Roman"/>
                <w:lang w:eastAsia="en-US"/>
              </w:rPr>
            </w:pPr>
            <w:r w:rsidRPr="00EA268D">
              <w:rPr>
                <w:rFonts w:cs="Times New Roman"/>
                <w:lang w:eastAsia="en-US"/>
              </w:rPr>
              <w:t>Urban</w:t>
            </w:r>
          </w:p>
        </w:tc>
        <w:tc>
          <w:tcPr>
            <w:tcW w:w="1244" w:type="dxa"/>
          </w:tcPr>
          <w:p w14:paraId="08E8EAC8" w14:textId="77777777" w:rsidR="00C10858" w:rsidRPr="00EA268D" w:rsidRDefault="00C10858" w:rsidP="00455816">
            <w:pPr>
              <w:pStyle w:val="ListParagraph"/>
              <w:ind w:left="0"/>
              <w:rPr>
                <w:rFonts w:cs="Times New Roman"/>
                <w:lang w:eastAsia="en-US"/>
              </w:rPr>
            </w:pPr>
            <w:r w:rsidRPr="00EA268D">
              <w:rPr>
                <w:rFonts w:cs="Times New Roman"/>
                <w:lang w:eastAsia="en-US"/>
              </w:rPr>
              <w:t>255</w:t>
            </w:r>
          </w:p>
        </w:tc>
        <w:tc>
          <w:tcPr>
            <w:tcW w:w="1800" w:type="dxa"/>
          </w:tcPr>
          <w:p w14:paraId="6A83B52C" w14:textId="77777777" w:rsidR="00C10858" w:rsidRPr="00EA268D" w:rsidRDefault="00C10858" w:rsidP="00455816">
            <w:pPr>
              <w:pStyle w:val="ListParagraph"/>
              <w:ind w:left="0"/>
              <w:rPr>
                <w:rFonts w:cs="Times New Roman"/>
                <w:lang w:eastAsia="en-US"/>
              </w:rPr>
            </w:pPr>
            <w:r w:rsidRPr="00EA268D">
              <w:rPr>
                <w:rFonts w:cs="Times New Roman"/>
                <w:lang w:eastAsia="en-US"/>
              </w:rPr>
              <w:t>47°33'57.20"N,</w:t>
            </w:r>
          </w:p>
          <w:p w14:paraId="59CA53DE" w14:textId="77777777" w:rsidR="00C10858" w:rsidRPr="00EA268D" w:rsidRDefault="00C10858" w:rsidP="00455816">
            <w:pPr>
              <w:pStyle w:val="ListParagraph"/>
              <w:ind w:left="0"/>
              <w:rPr>
                <w:rFonts w:cs="Times New Roman"/>
                <w:lang w:eastAsia="en-US"/>
              </w:rPr>
            </w:pPr>
            <w:r w:rsidRPr="00EA268D">
              <w:rPr>
                <w:rFonts w:cs="Times New Roman"/>
                <w:lang w:eastAsia="en-US"/>
              </w:rPr>
              <w:t>7°35'48.80"E</w:t>
            </w:r>
          </w:p>
        </w:tc>
        <w:tc>
          <w:tcPr>
            <w:tcW w:w="2965" w:type="dxa"/>
          </w:tcPr>
          <w:p w14:paraId="4200414B" w14:textId="77777777" w:rsidR="00C10858" w:rsidRPr="00EA268D" w:rsidRDefault="00C10858" w:rsidP="00455816">
            <w:pPr>
              <w:rPr>
                <w:rFonts w:cs="Times New Roman"/>
                <w:lang w:eastAsia="en-US"/>
              </w:rPr>
            </w:pPr>
            <w:r w:rsidRPr="00EA268D">
              <w:rPr>
                <w:rFonts w:cs="Times New Roman"/>
                <w:lang w:eastAsia="en-US"/>
              </w:rPr>
              <w:t>Air temperature profiles</w:t>
            </w:r>
          </w:p>
          <w:p w14:paraId="1ED5A554" w14:textId="77777777" w:rsidR="00C10858" w:rsidRPr="00EA268D" w:rsidRDefault="00C10858" w:rsidP="00455816">
            <w:pPr>
              <w:rPr>
                <w:rFonts w:cs="Times New Roman"/>
                <w:lang w:eastAsia="en-US"/>
              </w:rPr>
            </w:pPr>
            <w:r w:rsidRPr="00EA268D">
              <w:rPr>
                <w:rFonts w:cs="Times New Roman"/>
                <w:lang w:eastAsia="en-US"/>
              </w:rPr>
              <w:t>[2.6, 13.9, 17.5, 21.5, 25.5, 31.2] m</w:t>
            </w:r>
          </w:p>
        </w:tc>
      </w:tr>
      <w:tr w:rsidR="00C10858" w:rsidRPr="00EA268D" w14:paraId="3AB1F9C3" w14:textId="77777777" w:rsidTr="00455816">
        <w:tc>
          <w:tcPr>
            <w:tcW w:w="1182" w:type="dxa"/>
          </w:tcPr>
          <w:p w14:paraId="3FCDB3B0" w14:textId="77777777" w:rsidR="00C10858" w:rsidRPr="00EA268D" w:rsidRDefault="00C10858" w:rsidP="00455816">
            <w:pPr>
              <w:pStyle w:val="ListParagraph"/>
              <w:ind w:left="0"/>
              <w:rPr>
                <w:rFonts w:cs="Times New Roman"/>
                <w:lang w:eastAsia="en-US"/>
              </w:rPr>
            </w:pPr>
            <w:r w:rsidRPr="00EA268D">
              <w:rPr>
                <w:rFonts w:cs="Times New Roman"/>
                <w:lang w:eastAsia="en-US"/>
              </w:rPr>
              <w:t>Ue2 (BSPA)</w:t>
            </w:r>
          </w:p>
        </w:tc>
        <w:tc>
          <w:tcPr>
            <w:tcW w:w="1439" w:type="dxa"/>
          </w:tcPr>
          <w:p w14:paraId="51733816" w14:textId="77777777" w:rsidR="00C10858" w:rsidRPr="00EA268D" w:rsidRDefault="00C10858" w:rsidP="00455816">
            <w:pPr>
              <w:pStyle w:val="ListParagraph"/>
              <w:ind w:left="0"/>
              <w:rPr>
                <w:rFonts w:cs="Times New Roman"/>
                <w:lang w:eastAsia="en-US"/>
              </w:rPr>
            </w:pPr>
            <w:r w:rsidRPr="00EA268D">
              <w:rPr>
                <w:rFonts w:cs="Times New Roman"/>
                <w:lang w:eastAsia="en-US"/>
              </w:rPr>
              <w:t>Urban</w:t>
            </w:r>
          </w:p>
        </w:tc>
        <w:tc>
          <w:tcPr>
            <w:tcW w:w="1244" w:type="dxa"/>
          </w:tcPr>
          <w:p w14:paraId="4C3B72F7" w14:textId="77777777" w:rsidR="00C10858" w:rsidRPr="00EA268D" w:rsidRDefault="00C10858" w:rsidP="00455816">
            <w:pPr>
              <w:pStyle w:val="ListParagraph"/>
              <w:ind w:left="0"/>
              <w:rPr>
                <w:rFonts w:cs="Times New Roman"/>
                <w:lang w:eastAsia="en-US"/>
              </w:rPr>
            </w:pPr>
            <w:r w:rsidRPr="00EA268D">
              <w:rPr>
                <w:rFonts w:cs="Times New Roman"/>
                <w:lang w:eastAsia="en-US"/>
              </w:rPr>
              <w:t>278</w:t>
            </w:r>
          </w:p>
        </w:tc>
        <w:tc>
          <w:tcPr>
            <w:tcW w:w="1800" w:type="dxa"/>
          </w:tcPr>
          <w:p w14:paraId="1FB658CE" w14:textId="77777777" w:rsidR="00C10858" w:rsidRPr="00EA268D" w:rsidRDefault="00C10858" w:rsidP="00455816">
            <w:pPr>
              <w:pStyle w:val="ListParagraph"/>
              <w:ind w:left="0"/>
              <w:rPr>
                <w:rFonts w:cs="Times New Roman"/>
                <w:lang w:eastAsia="en-US"/>
              </w:rPr>
            </w:pPr>
            <w:r w:rsidRPr="00EA268D">
              <w:rPr>
                <w:rFonts w:cs="Times New Roman"/>
                <w:lang w:eastAsia="en-US"/>
              </w:rPr>
              <w:t>47°33'17.60"N,</w:t>
            </w:r>
          </w:p>
          <w:p w14:paraId="31799FF8" w14:textId="77777777" w:rsidR="00C10858" w:rsidRPr="00EA268D" w:rsidRDefault="00C10858" w:rsidP="00455816">
            <w:pPr>
              <w:pStyle w:val="ListParagraph"/>
              <w:ind w:left="0"/>
              <w:rPr>
                <w:rFonts w:cs="Times New Roman"/>
                <w:lang w:eastAsia="en-US"/>
              </w:rPr>
            </w:pPr>
            <w:r w:rsidRPr="00EA268D">
              <w:rPr>
                <w:rFonts w:cs="Times New Roman"/>
                <w:lang w:eastAsia="en-US"/>
              </w:rPr>
              <w:t xml:space="preserve">  7°34'34.60"E</w:t>
            </w:r>
          </w:p>
        </w:tc>
        <w:tc>
          <w:tcPr>
            <w:tcW w:w="2965" w:type="dxa"/>
          </w:tcPr>
          <w:p w14:paraId="21FAAB5C" w14:textId="77777777" w:rsidR="00C10858" w:rsidRPr="00EA268D" w:rsidRDefault="00C10858" w:rsidP="00455816">
            <w:pPr>
              <w:rPr>
                <w:rFonts w:cs="Times New Roman"/>
                <w:lang w:eastAsia="en-US"/>
              </w:rPr>
            </w:pPr>
            <w:r w:rsidRPr="00EA268D">
              <w:rPr>
                <w:rFonts w:cs="Times New Roman"/>
                <w:lang w:eastAsia="en-US"/>
              </w:rPr>
              <w:t>Air temperature profiles</w:t>
            </w:r>
          </w:p>
          <w:p w14:paraId="288CC017" w14:textId="77777777" w:rsidR="00C10858" w:rsidRPr="00EA268D" w:rsidRDefault="00C10858" w:rsidP="00455816">
            <w:pPr>
              <w:pStyle w:val="ListParagraph"/>
              <w:ind w:left="0"/>
              <w:rPr>
                <w:rFonts w:cs="Times New Roman"/>
                <w:lang w:eastAsia="en-US"/>
              </w:rPr>
            </w:pPr>
            <w:r w:rsidRPr="00EA268D">
              <w:rPr>
                <w:rFonts w:cs="Times New Roman"/>
                <w:lang w:eastAsia="en-US"/>
              </w:rPr>
              <w:t>[3, 15.8, 22.9, 27.8, 32.9] m</w:t>
            </w:r>
          </w:p>
        </w:tc>
      </w:tr>
      <w:tr w:rsidR="00C10858" w:rsidRPr="00EA268D" w14:paraId="01AD7C59" w14:textId="77777777" w:rsidTr="00455816">
        <w:tc>
          <w:tcPr>
            <w:tcW w:w="1182" w:type="dxa"/>
          </w:tcPr>
          <w:p w14:paraId="58C78BA6" w14:textId="77777777" w:rsidR="00C10858" w:rsidRPr="00EA268D" w:rsidRDefault="00C10858" w:rsidP="00455816">
            <w:pPr>
              <w:pStyle w:val="ListParagraph"/>
              <w:ind w:left="0"/>
              <w:rPr>
                <w:rFonts w:cs="Times New Roman"/>
                <w:lang w:eastAsia="en-US"/>
              </w:rPr>
            </w:pPr>
            <w:r w:rsidRPr="00EA268D">
              <w:rPr>
                <w:rFonts w:cs="Times New Roman"/>
                <w:lang w:eastAsia="en-US"/>
              </w:rPr>
              <w:t>R1 (</w:t>
            </w:r>
            <w:proofErr w:type="spellStart"/>
            <w:r w:rsidRPr="00EA268D">
              <w:rPr>
                <w:rFonts w:cs="Times New Roman"/>
                <w:lang w:eastAsia="en-US"/>
              </w:rPr>
              <w:t>Grenzach</w:t>
            </w:r>
            <w:proofErr w:type="spellEnd"/>
            <w:r w:rsidRPr="00EA268D">
              <w:rPr>
                <w:rFonts w:cs="Times New Roman"/>
                <w:lang w:eastAsia="en-US"/>
              </w:rPr>
              <w:t>)</w:t>
            </w:r>
          </w:p>
        </w:tc>
        <w:tc>
          <w:tcPr>
            <w:tcW w:w="1439" w:type="dxa"/>
          </w:tcPr>
          <w:p w14:paraId="7A454906" w14:textId="77777777" w:rsidR="00C10858" w:rsidRPr="00EA268D" w:rsidRDefault="00C10858" w:rsidP="00455816">
            <w:pPr>
              <w:pStyle w:val="ListParagraph"/>
              <w:ind w:left="0"/>
              <w:rPr>
                <w:rFonts w:cs="Times New Roman"/>
                <w:lang w:eastAsia="en-US"/>
              </w:rPr>
            </w:pPr>
            <w:r w:rsidRPr="00EA268D">
              <w:rPr>
                <w:rFonts w:cs="Times New Roman"/>
                <w:lang w:eastAsia="en-US"/>
              </w:rPr>
              <w:t>Rural</w:t>
            </w:r>
          </w:p>
        </w:tc>
        <w:tc>
          <w:tcPr>
            <w:tcW w:w="1244" w:type="dxa"/>
          </w:tcPr>
          <w:p w14:paraId="4F0F76B2" w14:textId="77777777" w:rsidR="00C10858" w:rsidRPr="00EA268D" w:rsidRDefault="00C10858" w:rsidP="00455816">
            <w:pPr>
              <w:pStyle w:val="ListParagraph"/>
              <w:ind w:left="0"/>
              <w:rPr>
                <w:rFonts w:cs="Times New Roman"/>
                <w:lang w:eastAsia="en-US"/>
              </w:rPr>
            </w:pPr>
            <w:r w:rsidRPr="00EA268D">
              <w:rPr>
                <w:rFonts w:cs="Times New Roman"/>
                <w:lang w:eastAsia="en-US"/>
              </w:rPr>
              <w:t>265</w:t>
            </w:r>
          </w:p>
        </w:tc>
        <w:tc>
          <w:tcPr>
            <w:tcW w:w="1800" w:type="dxa"/>
          </w:tcPr>
          <w:p w14:paraId="1F496CE6" w14:textId="77777777" w:rsidR="00C10858" w:rsidRPr="00EA268D" w:rsidRDefault="00C10858" w:rsidP="00455816">
            <w:pPr>
              <w:pStyle w:val="ListParagraph"/>
              <w:ind w:left="0"/>
              <w:rPr>
                <w:rFonts w:cs="Times New Roman"/>
              </w:rPr>
            </w:pPr>
            <w:r w:rsidRPr="00EA268D">
              <w:rPr>
                <w:rFonts w:cs="Times New Roman"/>
              </w:rPr>
              <w:t>47°32'12.00"N,</w:t>
            </w:r>
          </w:p>
          <w:p w14:paraId="5EE36C0D" w14:textId="77777777" w:rsidR="00C10858" w:rsidRPr="00EA268D" w:rsidRDefault="00C10858" w:rsidP="00455816">
            <w:pPr>
              <w:pStyle w:val="ListParagraph"/>
              <w:ind w:left="0"/>
              <w:rPr>
                <w:rFonts w:cs="Times New Roman"/>
              </w:rPr>
            </w:pPr>
            <w:r w:rsidRPr="00EA268D">
              <w:rPr>
                <w:rFonts w:cs="Times New Roman"/>
              </w:rPr>
              <w:t>7°40'31.50"E</w:t>
            </w:r>
          </w:p>
        </w:tc>
        <w:tc>
          <w:tcPr>
            <w:tcW w:w="2965" w:type="dxa"/>
          </w:tcPr>
          <w:p w14:paraId="55B506EA" w14:textId="77777777" w:rsidR="00C10858" w:rsidRPr="00EA268D" w:rsidRDefault="00C10858" w:rsidP="00455816">
            <w:pPr>
              <w:pStyle w:val="ListParagraph"/>
              <w:ind w:left="0"/>
              <w:rPr>
                <w:rFonts w:cs="Times New Roman"/>
                <w:lang w:eastAsia="en-US"/>
              </w:rPr>
            </w:pPr>
            <w:r w:rsidRPr="00EA268D">
              <w:rPr>
                <w:rFonts w:cs="Times New Roman"/>
                <w:lang w:eastAsia="en-US"/>
              </w:rPr>
              <w:t>Air temperature</w:t>
            </w:r>
          </w:p>
          <w:p w14:paraId="1CD710D5" w14:textId="77777777" w:rsidR="00C10858" w:rsidRPr="00EA268D" w:rsidRDefault="00C10858" w:rsidP="00455816">
            <w:pPr>
              <w:pStyle w:val="ListParagraph"/>
              <w:ind w:left="0"/>
              <w:rPr>
                <w:rFonts w:cs="Times New Roman"/>
                <w:lang w:eastAsia="en-US"/>
              </w:rPr>
            </w:pPr>
            <w:r w:rsidRPr="00EA268D">
              <w:rPr>
                <w:rFonts w:cs="Times New Roman"/>
                <w:lang w:eastAsia="en-US"/>
              </w:rPr>
              <w:t>1.5 m</w:t>
            </w:r>
          </w:p>
        </w:tc>
      </w:tr>
    </w:tbl>
    <w:p w14:paraId="778801F3" w14:textId="1842B4ED" w:rsidR="00C10858" w:rsidRDefault="00C10858" w:rsidP="00C10858">
      <w:pPr>
        <w:pStyle w:val="ListParagraph"/>
        <w:rPr>
          <w:rFonts w:cs="Times New Roman"/>
          <w:lang w:eastAsia="en-US"/>
        </w:rPr>
      </w:pPr>
    </w:p>
    <w:p w14:paraId="5223A144" w14:textId="3BEE9E3F" w:rsidR="005E4C0C" w:rsidRDefault="005E4C0C" w:rsidP="00C10858">
      <w:pPr>
        <w:pStyle w:val="ListParagraph"/>
        <w:rPr>
          <w:rFonts w:cs="Times New Roman"/>
          <w:lang w:eastAsia="en-US"/>
        </w:rPr>
      </w:pPr>
    </w:p>
    <w:p w14:paraId="5B3AECE1" w14:textId="77777777" w:rsidR="005E4C0C" w:rsidRPr="00EA268D" w:rsidRDefault="005E4C0C" w:rsidP="005E4C0C">
      <w:pPr>
        <w:pStyle w:val="HTMLPreformatted"/>
        <w:shd w:val="clear" w:color="auto" w:fill="FFFFFF"/>
        <w:rPr>
          <w:rFonts w:ascii="Times New Roman" w:hAnsi="Times New Roman" w:cs="Times New Roman"/>
          <w:color w:val="000000"/>
        </w:rPr>
      </w:pP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.staInfra</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12</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Infrared Radiation Intensity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.staHor</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13</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radiation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.staDir</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14</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normal solar direct radiation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.staDif</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15</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solar diffuse radiation [W m^-2]</w:t>
      </w:r>
    </w:p>
    <w:p w14:paraId="7E9E66C0" w14:textId="77777777" w:rsidR="005E4C0C" w:rsidRPr="00EA268D" w:rsidRDefault="005E4C0C" w:rsidP="005E4C0C">
      <w:pPr>
        <w:rPr>
          <w:rFonts w:cs="Times New Roman"/>
        </w:rPr>
      </w:pPr>
    </w:p>
    <w:p w14:paraId="1DD8CCFD"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lastRenderedPageBreak/>
        <w:t>date, format DD/MM/AAAA</w:t>
      </w:r>
    </w:p>
    <w:p w14:paraId="213CB57E"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time, format HHMNSS.SSS</w:t>
      </w:r>
    </w:p>
    <w:p w14:paraId="310B635D"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temperature (position 2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w:t>
      </w:r>
      <w:r w:rsidRPr="00EA268D">
        <w:rPr>
          <w:rFonts w:eastAsia="Times New Roman" w:cs="Times New Roman"/>
          <w:i/>
          <w:iCs/>
          <w:color w:val="000000"/>
          <w:sz w:val="27"/>
          <w:szCs w:val="27"/>
        </w:rPr>
        <w:t>Celsius</w:t>
      </w:r>
    </w:p>
    <w:p w14:paraId="1CEFB04B"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 xml:space="preserve">air pressure: </w:t>
      </w:r>
      <w:proofErr w:type="spellStart"/>
      <w:r w:rsidRPr="00EA268D">
        <w:rPr>
          <w:rFonts w:eastAsia="Times New Roman" w:cs="Times New Roman"/>
          <w:color w:val="000000"/>
          <w:sz w:val="27"/>
          <w:szCs w:val="27"/>
        </w:rPr>
        <w:t>hPa</w:t>
      </w:r>
      <w:proofErr w:type="spellEnd"/>
    </w:p>
    <w:p w14:paraId="324AE7FE"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relative humidity (position 2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w:t>
      </w:r>
      <w:r w:rsidRPr="00EA268D">
        <w:rPr>
          <w:rFonts w:eastAsia="Times New Roman" w:cs="Times New Roman"/>
          <w:i/>
          <w:iCs/>
          <w:color w:val="000000"/>
          <w:sz w:val="27"/>
          <w:szCs w:val="27"/>
        </w:rPr>
        <w:t>%</w:t>
      </w:r>
    </w:p>
    <w:p w14:paraId="7EB2BE55"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rain rate: mm/h</w:t>
      </w:r>
    </w:p>
    <w:p w14:paraId="2A3CB286"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wind direction (position 10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degree</w:t>
      </w:r>
    </w:p>
    <w:p w14:paraId="75998B07"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wind speed (position 10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m/s</w:t>
      </w:r>
    </w:p>
    <w:p w14:paraId="1E778F45"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 xml:space="preserve">incoming </w:t>
      </w:r>
      <w:proofErr w:type="gramStart"/>
      <w:r w:rsidRPr="00EA268D">
        <w:rPr>
          <w:rFonts w:eastAsia="Times New Roman" w:cs="Times New Roman"/>
          <w:color w:val="000000"/>
          <w:sz w:val="27"/>
          <w:szCs w:val="27"/>
        </w:rPr>
        <w:t>short wave</w:t>
      </w:r>
      <w:proofErr w:type="gramEnd"/>
      <w:r w:rsidRPr="00EA268D">
        <w:rPr>
          <w:rFonts w:eastAsia="Times New Roman" w:cs="Times New Roman"/>
          <w:color w:val="000000"/>
          <w:sz w:val="27"/>
          <w:szCs w:val="27"/>
        </w:rPr>
        <w:t xml:space="preser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6BC00A21"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 xml:space="preserve">outgoing </w:t>
      </w:r>
      <w:proofErr w:type="gramStart"/>
      <w:r w:rsidRPr="00EA268D">
        <w:rPr>
          <w:rFonts w:eastAsia="Times New Roman" w:cs="Times New Roman"/>
          <w:color w:val="000000"/>
          <w:sz w:val="27"/>
          <w:szCs w:val="27"/>
        </w:rPr>
        <w:t>short wave</w:t>
      </w:r>
      <w:proofErr w:type="gramEnd"/>
      <w:r w:rsidRPr="00EA268D">
        <w:rPr>
          <w:rFonts w:eastAsia="Times New Roman" w:cs="Times New Roman"/>
          <w:color w:val="000000"/>
          <w:sz w:val="27"/>
          <w:szCs w:val="27"/>
        </w:rPr>
        <w:t xml:space="preser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41517971"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incoming long wave-</w:t>
      </w:r>
      <w:proofErr w:type="gramStart"/>
      <w:r w:rsidRPr="00EA268D">
        <w:rPr>
          <w:rFonts w:eastAsia="Times New Roman" w:cs="Times New Roman"/>
          <w:color w:val="000000"/>
          <w:sz w:val="27"/>
          <w:szCs w:val="27"/>
        </w:rPr>
        <w:t>Red</w:t>
      </w:r>
      <w:proofErr w:type="gramEnd"/>
      <w:r w:rsidRPr="00EA268D">
        <w:rPr>
          <w:rFonts w:eastAsia="Times New Roman" w:cs="Times New Roman"/>
          <w:color w:val="000000"/>
          <w:sz w:val="27"/>
          <w:szCs w:val="27"/>
        </w:rPr>
        <w:t xml:space="preser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6DACBBCA"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outgoing long wave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16AD2920"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temperature (position 6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Celsius</w:t>
      </w:r>
    </w:p>
    <w:p w14:paraId="0C0F641B"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relative humidity (position 6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Celsius</w:t>
      </w:r>
    </w:p>
    <w:p w14:paraId="4C39A9FB" w14:textId="77777777" w:rsidR="005E4C0C" w:rsidRPr="00EA268D" w:rsidRDefault="005E4C0C" w:rsidP="00C10858">
      <w:pPr>
        <w:pStyle w:val="ListParagraph"/>
        <w:rPr>
          <w:rFonts w:cs="Times New Roman"/>
          <w:lang w:eastAsia="en-US"/>
        </w:rPr>
      </w:pPr>
    </w:p>
    <w:p w14:paraId="54F54F3A" w14:textId="61ED354A" w:rsidR="005D4337" w:rsidRPr="00EA268D" w:rsidRDefault="005D4337" w:rsidP="000F651B">
      <w:pPr>
        <w:rPr>
          <w:rFonts w:cs="Times New Roman"/>
          <w:lang w:eastAsia="en-US"/>
        </w:rPr>
      </w:pPr>
    </w:p>
    <w:sectPr w:rsidR="005D4337" w:rsidRPr="00EA268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ipingWang" w:date="2022-10-21T16:24:00Z" w:initials="LW">
    <w:p w14:paraId="3017FAE0" w14:textId="404E3B02" w:rsidR="00E25682" w:rsidRDefault="00E25682">
      <w:pPr>
        <w:pStyle w:val="CommentText"/>
      </w:pPr>
      <w:r>
        <w:rPr>
          <w:rStyle w:val="CommentReference"/>
        </w:rPr>
        <w:annotationRef/>
      </w:r>
      <w:r>
        <w:t>reference</w:t>
      </w:r>
    </w:p>
  </w:comment>
  <w:comment w:id="2" w:author="LipingWang" w:date="2022-10-21T16:24:00Z" w:initials="LW">
    <w:p w14:paraId="08C93439" w14:textId="0D1D176A" w:rsidR="00E25682" w:rsidRDefault="00E25682">
      <w:pPr>
        <w:pStyle w:val="CommentText"/>
      </w:pPr>
      <w:r>
        <w:rPr>
          <w:rStyle w:val="CommentReference"/>
        </w:rPr>
        <w:annotationRef/>
      </w:r>
      <w:r>
        <w:t>reference</w:t>
      </w:r>
    </w:p>
  </w:comment>
  <w:comment w:id="46" w:author="LipingWang" w:date="2022-10-21T16:46:00Z" w:initials="LW">
    <w:p w14:paraId="50DDEA20" w14:textId="4590D611" w:rsidR="00E25682" w:rsidRDefault="00E25682">
      <w:pPr>
        <w:pStyle w:val="CommentText"/>
      </w:pPr>
      <w:r>
        <w:rPr>
          <w:rStyle w:val="CommentReference"/>
        </w:rPr>
        <w:annotationRef/>
      </w:r>
      <w:r>
        <w:t xml:space="preserve">add the picture as well as the description for the canyon orientation and width measurement. </w:t>
      </w:r>
    </w:p>
  </w:comment>
  <w:comment w:id="47" w:author="LipingWang" w:date="2022-10-21T16:26:00Z" w:initials="LW">
    <w:p w14:paraId="593BB574" w14:textId="635CFBD5" w:rsidR="00E25682" w:rsidRDefault="00E25682">
      <w:pPr>
        <w:pStyle w:val="CommentText"/>
      </w:pPr>
      <w:r>
        <w:rPr>
          <w:rStyle w:val="CommentReference"/>
        </w:rPr>
        <w:annotationRef/>
      </w:r>
      <w:r>
        <w:t>Why 4B, reference</w:t>
      </w:r>
    </w:p>
  </w:comment>
  <w:comment w:id="48" w:author="Lichen Wu" w:date="2022-10-21T17:06:00Z" w:initials="LW">
    <w:p w14:paraId="3BD5CD41" w14:textId="77777777" w:rsidR="00101F4B" w:rsidRDefault="00101F4B" w:rsidP="002738E2">
      <w:pPr>
        <w:pStyle w:val="CommentText"/>
      </w:pPr>
      <w:r>
        <w:rPr>
          <w:rStyle w:val="CommentReference"/>
        </w:rPr>
        <w:annotationRef/>
      </w:r>
      <w:r>
        <w:t>IECC</w:t>
      </w:r>
    </w:p>
  </w:comment>
  <w:comment w:id="49" w:author="LipingWang" w:date="2022-10-21T16:26:00Z" w:initials="LW">
    <w:p w14:paraId="013613FE" w14:textId="311B47ED" w:rsidR="00E25682" w:rsidRDefault="00E25682">
      <w:pPr>
        <w:pStyle w:val="CommentText"/>
      </w:pPr>
      <w:r>
        <w:rPr>
          <w:rStyle w:val="CommentReference"/>
        </w:rPr>
        <w:annotationRef/>
      </w:r>
      <w:r>
        <w:t>What is forcing weather ?</w:t>
      </w:r>
    </w:p>
  </w:comment>
  <w:comment w:id="50" w:author="Lichen Wu" w:date="2022-10-21T17:08:00Z" w:initials="LW">
    <w:p w14:paraId="5F0F4B84" w14:textId="77777777" w:rsidR="00101F4B" w:rsidRDefault="00101F4B" w:rsidP="001F04D6">
      <w:pPr>
        <w:pStyle w:val="CommentText"/>
      </w:pPr>
      <w:r>
        <w:rPr>
          <w:rStyle w:val="CommentReference"/>
        </w:rPr>
        <w:annotationRef/>
      </w:r>
      <w:r>
        <w:t>Rural, Urban</w:t>
      </w:r>
    </w:p>
  </w:comment>
  <w:comment w:id="51" w:author="LipingWang" w:date="2022-10-21T16:27:00Z" w:initials="LW">
    <w:p w14:paraId="6ACB589A" w14:textId="1374AB71" w:rsidR="00E25682" w:rsidRDefault="00E25682">
      <w:pPr>
        <w:pStyle w:val="CommentText"/>
      </w:pPr>
      <w:r>
        <w:rPr>
          <w:rStyle w:val="CommentReference"/>
        </w:rPr>
        <w:annotationRef/>
      </w:r>
      <w:r>
        <w:t xml:space="preserve">From neighboring measurements? Can you interpolate the missing data instead? </w:t>
      </w:r>
    </w:p>
  </w:comment>
  <w:comment w:id="52" w:author="Lichen Wu" w:date="2022-10-21T17:08:00Z" w:initials="LW">
    <w:p w14:paraId="3B97E10C" w14:textId="77777777" w:rsidR="008D31A8" w:rsidRDefault="008D31A8" w:rsidP="00A55D4C">
      <w:pPr>
        <w:pStyle w:val="CommentText"/>
      </w:pPr>
      <w:r>
        <w:rPr>
          <w:rStyle w:val="CommentReference"/>
        </w:rPr>
        <w:annotationRef/>
      </w:r>
      <w:r>
        <w:t>No "Neighbouring"</w:t>
      </w:r>
    </w:p>
  </w:comment>
  <w:comment w:id="53" w:author="LipingWang" w:date="2022-10-21T16:28:00Z" w:initials="LW">
    <w:p w14:paraId="681FD87A" w14:textId="2EACC5EC" w:rsidR="00E25682" w:rsidRDefault="00E25682">
      <w:pPr>
        <w:pStyle w:val="CommentText"/>
      </w:pPr>
      <w:r>
        <w:rPr>
          <w:rStyle w:val="CommentReference"/>
        </w:rPr>
        <w:annotationRef/>
      </w:r>
      <w:r>
        <w:t>You calculate one of them, not all of them.</w:t>
      </w:r>
    </w:p>
  </w:comment>
  <w:comment w:id="54" w:author="LipingWang" w:date="2022-10-21T16:29:00Z" w:initials="LW">
    <w:p w14:paraId="36167377" w14:textId="6E4B53E0" w:rsidR="00E25682" w:rsidRDefault="00E25682">
      <w:pPr>
        <w:pStyle w:val="CommentText"/>
      </w:pPr>
      <w:r>
        <w:rPr>
          <w:rStyle w:val="CommentReference"/>
        </w:rPr>
        <w:annotationRef/>
      </w:r>
      <w:r>
        <w:t>What is the height of DOE office building?</w:t>
      </w:r>
    </w:p>
  </w:comment>
  <w:comment w:id="55" w:author="LipingWang" w:date="2022-10-21T16:30:00Z" w:initials="LW">
    <w:p w14:paraId="5ADDA4CC" w14:textId="49208086" w:rsidR="00E25682" w:rsidRDefault="00E25682">
      <w:pPr>
        <w:pStyle w:val="CommentText"/>
      </w:pPr>
      <w:r>
        <w:rPr>
          <w:rStyle w:val="CommentReference"/>
        </w:rPr>
        <w:annotationRef/>
      </w:r>
      <w:r>
        <w:t>What’s the reference for albedo and emissivity?</w:t>
      </w:r>
    </w:p>
  </w:comment>
  <w:comment w:id="56" w:author="LipingWang" w:date="2022-10-21T16:37:00Z" w:initials="LW">
    <w:p w14:paraId="75113ED8" w14:textId="737DA15C" w:rsidR="00E25682" w:rsidRDefault="00E25682">
      <w:pPr>
        <w:pStyle w:val="CommentText"/>
      </w:pPr>
      <w:r>
        <w:rPr>
          <w:rStyle w:val="CommentReference"/>
        </w:rPr>
        <w:annotationRef/>
      </w:r>
      <w:r>
        <w:t>What is this forcing weather?</w:t>
      </w:r>
    </w:p>
  </w:comment>
  <w:comment w:id="57" w:author="LipingWang" w:date="2022-10-21T16:36:00Z" w:initials="LW">
    <w:p w14:paraId="20D457E9" w14:textId="61F82691" w:rsidR="00E25682" w:rsidRDefault="00E25682">
      <w:pPr>
        <w:pStyle w:val="CommentText"/>
      </w:pPr>
      <w:r>
        <w:rPr>
          <w:rStyle w:val="CommentReference"/>
        </w:rPr>
        <w:annotationRef/>
      </w:r>
      <w:r>
        <w:t>Are the urban sites for 6 m or 2 m useful at all?</w:t>
      </w:r>
    </w:p>
  </w:comment>
  <w:comment w:id="58" w:author="Lichen Wu" w:date="2022-10-21T16:57:00Z" w:initials="LW">
    <w:p w14:paraId="74119F06" w14:textId="77777777" w:rsidR="0000631C" w:rsidRDefault="0000631C" w:rsidP="00072DD3">
      <w:pPr>
        <w:pStyle w:val="CommentText"/>
      </w:pPr>
      <w:r>
        <w:rPr>
          <w:rStyle w:val="CommentReference"/>
        </w:rPr>
        <w:annotationRef/>
      </w:r>
      <w:r>
        <w:t>Mini site</w:t>
      </w:r>
    </w:p>
  </w:comment>
  <w:comment w:id="59" w:author="Lichen Wu" w:date="2022-10-21T17:12:00Z" w:initials="LW">
    <w:p w14:paraId="3CBBC606" w14:textId="77777777" w:rsidR="008D31A8" w:rsidRDefault="008D31A8" w:rsidP="0045791C">
      <w:pPr>
        <w:pStyle w:val="CommentText"/>
      </w:pPr>
      <w:r>
        <w:rPr>
          <w:rStyle w:val="CommentReference"/>
        </w:rPr>
        <w:annotationRef/>
      </w:r>
      <w:r>
        <w:t>Function, building height</w:t>
      </w:r>
    </w:p>
  </w:comment>
  <w:comment w:id="60" w:author="Lichen Wu" w:date="2022-10-21T17:15:00Z" w:initials="LW">
    <w:p w14:paraId="6878BCEE" w14:textId="77777777" w:rsidR="008D31A8" w:rsidRDefault="008D31A8" w:rsidP="00AF45E2">
      <w:pPr>
        <w:pStyle w:val="CommentText"/>
      </w:pPr>
      <w:r>
        <w:rPr>
          <w:rStyle w:val="CommentReference"/>
        </w:rPr>
        <w:annotationRef/>
      </w:r>
      <w:r>
        <w:t>Interpolation; CAPITOUL, Guelph</w:t>
      </w:r>
    </w:p>
  </w:comment>
  <w:comment w:id="61" w:author="Lichen Wu" w:date="2022-10-21T17:15:00Z" w:initials="LW">
    <w:p w14:paraId="324AFB85" w14:textId="77777777" w:rsidR="008D31A8" w:rsidRDefault="008D31A8" w:rsidP="00401EFB">
      <w:pPr>
        <w:pStyle w:val="CommentText"/>
      </w:pPr>
      <w:r>
        <w:rPr>
          <w:rStyle w:val="CommentReference"/>
        </w:rPr>
        <w:annotationRef/>
      </w:r>
      <w:r>
        <w:t>Draft</w:t>
      </w:r>
    </w:p>
  </w:comment>
  <w:comment w:id="73" w:author="LipingWang" w:date="2022-10-21T16:48:00Z" w:initials="LW">
    <w:p w14:paraId="0C1BF77B" w14:textId="07B1E592" w:rsidR="00E25682" w:rsidRDefault="00E25682">
      <w:pPr>
        <w:pStyle w:val="CommentText"/>
      </w:pPr>
      <w:r>
        <w:rPr>
          <w:rStyle w:val="CommentReference"/>
        </w:rPr>
        <w:annotationRef/>
      </w:r>
      <w:r>
        <w:t>add the picture as well as the description for the canyon orientation and width measurement.</w:t>
      </w:r>
    </w:p>
  </w:comment>
  <w:comment w:id="86" w:author="LipingWang" w:date="2022-10-21T16:41:00Z" w:initials="LW">
    <w:p w14:paraId="084DC046" w14:textId="702933B6" w:rsidR="00E25682" w:rsidRDefault="00E25682">
      <w:pPr>
        <w:pStyle w:val="CommentText"/>
      </w:pPr>
      <w:r>
        <w:rPr>
          <w:rStyle w:val="CommentReference"/>
        </w:rPr>
        <w:annotationRef/>
      </w:r>
      <w:r>
        <w:t>?</w:t>
      </w:r>
    </w:p>
  </w:comment>
  <w:comment w:id="88" w:author="LipingWang" w:date="2022-10-21T16:41:00Z" w:initials="LW">
    <w:p w14:paraId="0E6633FF" w14:textId="65971426" w:rsidR="00E25682" w:rsidRDefault="00E25682">
      <w:pPr>
        <w:pStyle w:val="CommentText"/>
      </w:pPr>
      <w:r>
        <w:rPr>
          <w:rStyle w:val="CommentReference"/>
        </w:rPr>
        <w:annotationRef/>
      </w:r>
      <w:r>
        <w:t>Only calculate one parameter, correct?</w:t>
      </w:r>
    </w:p>
  </w:comment>
  <w:comment w:id="125" w:author="LipingWang" w:date="2022-10-21T16:48:00Z" w:initials="LW">
    <w:p w14:paraId="0F4B676E" w14:textId="77777777" w:rsidR="00D35739" w:rsidRDefault="00D35739" w:rsidP="00D35739">
      <w:pPr>
        <w:pStyle w:val="CommentText"/>
      </w:pPr>
      <w:r>
        <w:rPr>
          <w:rStyle w:val="CommentReference"/>
        </w:rPr>
        <w:annotationRef/>
      </w:r>
      <w:r>
        <w:t>add the picture as well as the description for the canyon orientation and width measurement.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17FAE0" w15:done="0"/>
  <w15:commentEx w15:paraId="08C93439" w15:done="0"/>
  <w15:commentEx w15:paraId="50DDEA20" w15:done="0"/>
  <w15:commentEx w15:paraId="593BB574" w15:done="0"/>
  <w15:commentEx w15:paraId="3BD5CD41" w15:paraIdParent="593BB574" w15:done="0"/>
  <w15:commentEx w15:paraId="013613FE" w15:done="0"/>
  <w15:commentEx w15:paraId="5F0F4B84" w15:paraIdParent="013613FE" w15:done="0"/>
  <w15:commentEx w15:paraId="6ACB589A" w15:done="0"/>
  <w15:commentEx w15:paraId="3B97E10C" w15:paraIdParent="6ACB589A" w15:done="0"/>
  <w15:commentEx w15:paraId="681FD87A" w15:done="0"/>
  <w15:commentEx w15:paraId="36167377" w15:done="0"/>
  <w15:commentEx w15:paraId="5ADDA4CC" w15:done="0"/>
  <w15:commentEx w15:paraId="75113ED8" w15:done="0"/>
  <w15:commentEx w15:paraId="20D457E9" w15:done="0"/>
  <w15:commentEx w15:paraId="74119F06" w15:paraIdParent="20D457E9" w15:done="0"/>
  <w15:commentEx w15:paraId="3CBBC606" w15:paraIdParent="20D457E9" w15:done="0"/>
  <w15:commentEx w15:paraId="6878BCEE" w15:paraIdParent="20D457E9" w15:done="0"/>
  <w15:commentEx w15:paraId="324AFB85" w15:paraIdParent="20D457E9" w15:done="0"/>
  <w15:commentEx w15:paraId="0C1BF77B" w15:done="0"/>
  <w15:commentEx w15:paraId="084DC046" w15:done="0"/>
  <w15:commentEx w15:paraId="0E6633FF" w15:done="0"/>
  <w15:commentEx w15:paraId="0F4B67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D4641" w16cex:dateUtc="2022-10-21T22:24:00Z"/>
  <w16cex:commentExtensible w16cex:durableId="26FD4637" w16cex:dateUtc="2022-10-21T22:24:00Z"/>
  <w16cex:commentExtensible w16cex:durableId="26FD4B80" w16cex:dateUtc="2022-10-21T22:46:00Z"/>
  <w16cex:commentExtensible w16cex:durableId="26FD469D" w16cex:dateUtc="2022-10-21T22:26:00Z"/>
  <w16cex:commentExtensible w16cex:durableId="26FD5006" w16cex:dateUtc="2022-10-21T23:06:00Z"/>
  <w16cex:commentExtensible w16cex:durableId="26FD46BF" w16cex:dateUtc="2022-10-21T22:26:00Z"/>
  <w16cex:commentExtensible w16cex:durableId="26FD5070" w16cex:dateUtc="2022-10-21T23:08:00Z"/>
  <w16cex:commentExtensible w16cex:durableId="26FD46EE" w16cex:dateUtc="2022-10-21T22:27:00Z"/>
  <w16cex:commentExtensible w16cex:durableId="26FD50A7" w16cex:dateUtc="2022-10-21T23:08:00Z"/>
  <w16cex:commentExtensible w16cex:durableId="26FD4722" w16cex:dateUtc="2022-10-21T22:28:00Z"/>
  <w16cex:commentExtensible w16cex:durableId="26FD475F" w16cex:dateUtc="2022-10-21T22:29:00Z"/>
  <w16cex:commentExtensible w16cex:durableId="26FD479B" w16cex:dateUtc="2022-10-21T22:30:00Z"/>
  <w16cex:commentExtensible w16cex:durableId="26FD493C" w16cex:dateUtc="2022-10-21T22:37:00Z"/>
  <w16cex:commentExtensible w16cex:durableId="26FD4906" w16cex:dateUtc="2022-10-21T22:36:00Z"/>
  <w16cex:commentExtensible w16cex:durableId="26FD4DEB" w16cex:dateUtc="2022-10-21T22:57:00Z"/>
  <w16cex:commentExtensible w16cex:durableId="26FD517B" w16cex:dateUtc="2022-10-21T23:12:00Z"/>
  <w16cex:commentExtensible w16cex:durableId="26FD5238" w16cex:dateUtc="2022-10-21T23:15:00Z"/>
  <w16cex:commentExtensible w16cex:durableId="26FD523E" w16cex:dateUtc="2022-10-21T23:15:00Z"/>
  <w16cex:commentExtensible w16cex:durableId="26FD4BCA" w16cex:dateUtc="2022-10-21T22:48:00Z"/>
  <w16cex:commentExtensible w16cex:durableId="26FD4A34" w16cex:dateUtc="2022-10-21T22:41:00Z"/>
  <w16cex:commentExtensible w16cex:durableId="26FD4A50" w16cex:dateUtc="2022-10-21T22:41:00Z"/>
  <w16cex:commentExtensible w16cex:durableId="2700F0C3" w16cex:dateUtc="2022-10-21T2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17FAE0" w16cid:durableId="26FD4641"/>
  <w16cid:commentId w16cid:paraId="08C93439" w16cid:durableId="26FD4637"/>
  <w16cid:commentId w16cid:paraId="50DDEA20" w16cid:durableId="26FD4B80"/>
  <w16cid:commentId w16cid:paraId="593BB574" w16cid:durableId="26FD469D"/>
  <w16cid:commentId w16cid:paraId="3BD5CD41" w16cid:durableId="26FD5006"/>
  <w16cid:commentId w16cid:paraId="013613FE" w16cid:durableId="26FD46BF"/>
  <w16cid:commentId w16cid:paraId="5F0F4B84" w16cid:durableId="26FD5070"/>
  <w16cid:commentId w16cid:paraId="6ACB589A" w16cid:durableId="26FD46EE"/>
  <w16cid:commentId w16cid:paraId="3B97E10C" w16cid:durableId="26FD50A7"/>
  <w16cid:commentId w16cid:paraId="681FD87A" w16cid:durableId="26FD4722"/>
  <w16cid:commentId w16cid:paraId="36167377" w16cid:durableId="26FD475F"/>
  <w16cid:commentId w16cid:paraId="5ADDA4CC" w16cid:durableId="26FD479B"/>
  <w16cid:commentId w16cid:paraId="75113ED8" w16cid:durableId="26FD493C"/>
  <w16cid:commentId w16cid:paraId="20D457E9" w16cid:durableId="26FD4906"/>
  <w16cid:commentId w16cid:paraId="74119F06" w16cid:durableId="26FD4DEB"/>
  <w16cid:commentId w16cid:paraId="3CBBC606" w16cid:durableId="26FD517B"/>
  <w16cid:commentId w16cid:paraId="6878BCEE" w16cid:durableId="26FD5238"/>
  <w16cid:commentId w16cid:paraId="324AFB85" w16cid:durableId="26FD523E"/>
  <w16cid:commentId w16cid:paraId="0C1BF77B" w16cid:durableId="26FD4BCA"/>
  <w16cid:commentId w16cid:paraId="084DC046" w16cid:durableId="26FD4A34"/>
  <w16cid:commentId w16cid:paraId="0E6633FF" w16cid:durableId="26FD4A50"/>
  <w16cid:commentId w16cid:paraId="0F4B676E" w16cid:durableId="2700F0C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B01245"/>
    <w:multiLevelType w:val="hybridMultilevel"/>
    <w:tmpl w:val="C688072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C243DC"/>
    <w:multiLevelType w:val="hybridMultilevel"/>
    <w:tmpl w:val="47C83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6F3425"/>
    <w:multiLevelType w:val="multilevel"/>
    <w:tmpl w:val="3636F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B4A7258"/>
    <w:multiLevelType w:val="hybridMultilevel"/>
    <w:tmpl w:val="B42474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73094D"/>
    <w:multiLevelType w:val="hybridMultilevel"/>
    <w:tmpl w:val="D7240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FC390B"/>
    <w:multiLevelType w:val="hybridMultilevel"/>
    <w:tmpl w:val="B75A9F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2365A8"/>
    <w:multiLevelType w:val="hybridMultilevel"/>
    <w:tmpl w:val="D3C25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37311875">
    <w:abstractNumId w:val="1"/>
  </w:num>
  <w:num w:numId="2" w16cid:durableId="1506895103">
    <w:abstractNumId w:val="6"/>
  </w:num>
  <w:num w:numId="3" w16cid:durableId="1498377011">
    <w:abstractNumId w:val="5"/>
  </w:num>
  <w:num w:numId="4" w16cid:durableId="1800299629">
    <w:abstractNumId w:val="2"/>
  </w:num>
  <w:num w:numId="5" w16cid:durableId="1928151229">
    <w:abstractNumId w:val="0"/>
  </w:num>
  <w:num w:numId="6" w16cid:durableId="1617058617">
    <w:abstractNumId w:val="4"/>
  </w:num>
  <w:num w:numId="7" w16cid:durableId="94334788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chen Wu">
    <w15:presenceInfo w15:providerId="Windows Live" w15:userId="2354933dd02d6ffe"/>
  </w15:person>
  <w15:person w15:author="LipingWang">
    <w15:presenceInfo w15:providerId="None" w15:userId="Liping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AwMzEzsjQyNAYSFko6SsGpxcWZ+XkgBYa1AF8sJnQsAAAA"/>
  </w:docVars>
  <w:rsids>
    <w:rsidRoot w:val="004A5EE8"/>
    <w:rsid w:val="00004BC0"/>
    <w:rsid w:val="0000631C"/>
    <w:rsid w:val="00006FF2"/>
    <w:rsid w:val="00007AE7"/>
    <w:rsid w:val="00027689"/>
    <w:rsid w:val="00055238"/>
    <w:rsid w:val="00071CE6"/>
    <w:rsid w:val="00082AF9"/>
    <w:rsid w:val="0009185E"/>
    <w:rsid w:val="00096EED"/>
    <w:rsid w:val="000A3115"/>
    <w:rsid w:val="000B4F1E"/>
    <w:rsid w:val="000C30A7"/>
    <w:rsid w:val="000C3E38"/>
    <w:rsid w:val="000C4B83"/>
    <w:rsid w:val="000C54B0"/>
    <w:rsid w:val="000D2156"/>
    <w:rsid w:val="000E347C"/>
    <w:rsid w:val="000F651B"/>
    <w:rsid w:val="00101F4B"/>
    <w:rsid w:val="00104325"/>
    <w:rsid w:val="00127B67"/>
    <w:rsid w:val="001344AD"/>
    <w:rsid w:val="00134761"/>
    <w:rsid w:val="0015463E"/>
    <w:rsid w:val="00165AC3"/>
    <w:rsid w:val="00173DC9"/>
    <w:rsid w:val="00176958"/>
    <w:rsid w:val="001849DC"/>
    <w:rsid w:val="00193DD1"/>
    <w:rsid w:val="001A6B9C"/>
    <w:rsid w:val="001B4CC2"/>
    <w:rsid w:val="001B55FD"/>
    <w:rsid w:val="001C0F78"/>
    <w:rsid w:val="001C13D4"/>
    <w:rsid w:val="001F3349"/>
    <w:rsid w:val="001F6795"/>
    <w:rsid w:val="00203B7C"/>
    <w:rsid w:val="002118A7"/>
    <w:rsid w:val="0023111C"/>
    <w:rsid w:val="00240DD9"/>
    <w:rsid w:val="00252C0F"/>
    <w:rsid w:val="00254FF0"/>
    <w:rsid w:val="0025569C"/>
    <w:rsid w:val="00261E2F"/>
    <w:rsid w:val="002727AB"/>
    <w:rsid w:val="002748CC"/>
    <w:rsid w:val="002831CB"/>
    <w:rsid w:val="002A19EC"/>
    <w:rsid w:val="002A5007"/>
    <w:rsid w:val="002C190B"/>
    <w:rsid w:val="002C4487"/>
    <w:rsid w:val="002D5714"/>
    <w:rsid w:val="0033548E"/>
    <w:rsid w:val="003424A2"/>
    <w:rsid w:val="0034636C"/>
    <w:rsid w:val="0034644A"/>
    <w:rsid w:val="003521EC"/>
    <w:rsid w:val="0035251F"/>
    <w:rsid w:val="00382FAF"/>
    <w:rsid w:val="0039032A"/>
    <w:rsid w:val="003B14FE"/>
    <w:rsid w:val="003B5B9E"/>
    <w:rsid w:val="003B63F4"/>
    <w:rsid w:val="003E13F4"/>
    <w:rsid w:val="003F5940"/>
    <w:rsid w:val="004006F6"/>
    <w:rsid w:val="00404814"/>
    <w:rsid w:val="00406661"/>
    <w:rsid w:val="004109DF"/>
    <w:rsid w:val="00416790"/>
    <w:rsid w:val="00437AE3"/>
    <w:rsid w:val="00466EC1"/>
    <w:rsid w:val="00471EFA"/>
    <w:rsid w:val="004778D0"/>
    <w:rsid w:val="004803C1"/>
    <w:rsid w:val="00480837"/>
    <w:rsid w:val="00483C43"/>
    <w:rsid w:val="004906FC"/>
    <w:rsid w:val="00493571"/>
    <w:rsid w:val="0049387E"/>
    <w:rsid w:val="004A5EE8"/>
    <w:rsid w:val="004B3F29"/>
    <w:rsid w:val="004B46A6"/>
    <w:rsid w:val="004C7D8E"/>
    <w:rsid w:val="004D5470"/>
    <w:rsid w:val="004E1FCB"/>
    <w:rsid w:val="005140E1"/>
    <w:rsid w:val="005241E2"/>
    <w:rsid w:val="00531D18"/>
    <w:rsid w:val="005355F9"/>
    <w:rsid w:val="00562716"/>
    <w:rsid w:val="00567DC3"/>
    <w:rsid w:val="005724BA"/>
    <w:rsid w:val="005B147B"/>
    <w:rsid w:val="005B2527"/>
    <w:rsid w:val="005B7941"/>
    <w:rsid w:val="005C3611"/>
    <w:rsid w:val="005D4337"/>
    <w:rsid w:val="005E1D76"/>
    <w:rsid w:val="005E4C0C"/>
    <w:rsid w:val="005F3B85"/>
    <w:rsid w:val="005F4320"/>
    <w:rsid w:val="006233C2"/>
    <w:rsid w:val="006418DB"/>
    <w:rsid w:val="00662099"/>
    <w:rsid w:val="0066520B"/>
    <w:rsid w:val="00676931"/>
    <w:rsid w:val="006875EB"/>
    <w:rsid w:val="006B197D"/>
    <w:rsid w:val="006D718E"/>
    <w:rsid w:val="006E3030"/>
    <w:rsid w:val="006F35DF"/>
    <w:rsid w:val="0070288D"/>
    <w:rsid w:val="007042D4"/>
    <w:rsid w:val="007064F2"/>
    <w:rsid w:val="00710763"/>
    <w:rsid w:val="00727252"/>
    <w:rsid w:val="00767F8C"/>
    <w:rsid w:val="00780B5D"/>
    <w:rsid w:val="00780D53"/>
    <w:rsid w:val="00785029"/>
    <w:rsid w:val="00792252"/>
    <w:rsid w:val="00797880"/>
    <w:rsid w:val="007A3024"/>
    <w:rsid w:val="007B0092"/>
    <w:rsid w:val="007B534B"/>
    <w:rsid w:val="007C05E6"/>
    <w:rsid w:val="007D2247"/>
    <w:rsid w:val="007E5761"/>
    <w:rsid w:val="007F4D42"/>
    <w:rsid w:val="007F5494"/>
    <w:rsid w:val="008017F0"/>
    <w:rsid w:val="008049A1"/>
    <w:rsid w:val="0080524D"/>
    <w:rsid w:val="008224F0"/>
    <w:rsid w:val="00827532"/>
    <w:rsid w:val="008417F2"/>
    <w:rsid w:val="00841CA5"/>
    <w:rsid w:val="00864596"/>
    <w:rsid w:val="00872BA3"/>
    <w:rsid w:val="00873F8D"/>
    <w:rsid w:val="00873FDF"/>
    <w:rsid w:val="008A09D3"/>
    <w:rsid w:val="008B6C96"/>
    <w:rsid w:val="008C79FF"/>
    <w:rsid w:val="008C7E6C"/>
    <w:rsid w:val="008D31A8"/>
    <w:rsid w:val="008D69AF"/>
    <w:rsid w:val="008E2E9D"/>
    <w:rsid w:val="008E3BCF"/>
    <w:rsid w:val="008E5622"/>
    <w:rsid w:val="008F2B8E"/>
    <w:rsid w:val="008F4217"/>
    <w:rsid w:val="00917753"/>
    <w:rsid w:val="00921E1D"/>
    <w:rsid w:val="009267D9"/>
    <w:rsid w:val="00943395"/>
    <w:rsid w:val="009446B0"/>
    <w:rsid w:val="00957D1D"/>
    <w:rsid w:val="009703DB"/>
    <w:rsid w:val="009721B4"/>
    <w:rsid w:val="009754E3"/>
    <w:rsid w:val="009760E7"/>
    <w:rsid w:val="009776D1"/>
    <w:rsid w:val="00985A8E"/>
    <w:rsid w:val="009875DE"/>
    <w:rsid w:val="0099713D"/>
    <w:rsid w:val="009C08C8"/>
    <w:rsid w:val="009C0DF2"/>
    <w:rsid w:val="009C222D"/>
    <w:rsid w:val="009C37BF"/>
    <w:rsid w:val="009C4260"/>
    <w:rsid w:val="009D5FCC"/>
    <w:rsid w:val="009F3594"/>
    <w:rsid w:val="00A02281"/>
    <w:rsid w:val="00A04BAF"/>
    <w:rsid w:val="00A07095"/>
    <w:rsid w:val="00A4124B"/>
    <w:rsid w:val="00A4154D"/>
    <w:rsid w:val="00A664F1"/>
    <w:rsid w:val="00A700B9"/>
    <w:rsid w:val="00A7068F"/>
    <w:rsid w:val="00A80308"/>
    <w:rsid w:val="00A86134"/>
    <w:rsid w:val="00A95DBF"/>
    <w:rsid w:val="00AC044F"/>
    <w:rsid w:val="00AD4CF3"/>
    <w:rsid w:val="00AE0514"/>
    <w:rsid w:val="00AE3CE8"/>
    <w:rsid w:val="00B00554"/>
    <w:rsid w:val="00B029F2"/>
    <w:rsid w:val="00B333C3"/>
    <w:rsid w:val="00B339FA"/>
    <w:rsid w:val="00B34EBA"/>
    <w:rsid w:val="00B44DA1"/>
    <w:rsid w:val="00B61F59"/>
    <w:rsid w:val="00B66E2C"/>
    <w:rsid w:val="00B940E5"/>
    <w:rsid w:val="00BD11EF"/>
    <w:rsid w:val="00BE6854"/>
    <w:rsid w:val="00C10858"/>
    <w:rsid w:val="00C27364"/>
    <w:rsid w:val="00C30F5C"/>
    <w:rsid w:val="00C43485"/>
    <w:rsid w:val="00C63CE4"/>
    <w:rsid w:val="00C64140"/>
    <w:rsid w:val="00C75993"/>
    <w:rsid w:val="00C8616F"/>
    <w:rsid w:val="00C91343"/>
    <w:rsid w:val="00C92C27"/>
    <w:rsid w:val="00C93A93"/>
    <w:rsid w:val="00CB3525"/>
    <w:rsid w:val="00CB4193"/>
    <w:rsid w:val="00CC54CF"/>
    <w:rsid w:val="00CD71F6"/>
    <w:rsid w:val="00CE5730"/>
    <w:rsid w:val="00D037C2"/>
    <w:rsid w:val="00D1199E"/>
    <w:rsid w:val="00D1398C"/>
    <w:rsid w:val="00D26558"/>
    <w:rsid w:val="00D27CFA"/>
    <w:rsid w:val="00D30D40"/>
    <w:rsid w:val="00D35739"/>
    <w:rsid w:val="00D35C28"/>
    <w:rsid w:val="00D452B2"/>
    <w:rsid w:val="00D45A62"/>
    <w:rsid w:val="00D67211"/>
    <w:rsid w:val="00D677D5"/>
    <w:rsid w:val="00D82D9B"/>
    <w:rsid w:val="00D865D9"/>
    <w:rsid w:val="00D97487"/>
    <w:rsid w:val="00DA406B"/>
    <w:rsid w:val="00DB7FA4"/>
    <w:rsid w:val="00DC6279"/>
    <w:rsid w:val="00DD42A6"/>
    <w:rsid w:val="00DE5E83"/>
    <w:rsid w:val="00DE73A1"/>
    <w:rsid w:val="00E07DFB"/>
    <w:rsid w:val="00E17733"/>
    <w:rsid w:val="00E25682"/>
    <w:rsid w:val="00E34A90"/>
    <w:rsid w:val="00E43202"/>
    <w:rsid w:val="00E70D25"/>
    <w:rsid w:val="00E758A6"/>
    <w:rsid w:val="00E90523"/>
    <w:rsid w:val="00E908C0"/>
    <w:rsid w:val="00EA0524"/>
    <w:rsid w:val="00EA268D"/>
    <w:rsid w:val="00EC25A1"/>
    <w:rsid w:val="00ED313A"/>
    <w:rsid w:val="00ED45DB"/>
    <w:rsid w:val="00EF0DFE"/>
    <w:rsid w:val="00EF4D7A"/>
    <w:rsid w:val="00F03432"/>
    <w:rsid w:val="00F05C50"/>
    <w:rsid w:val="00F17779"/>
    <w:rsid w:val="00F22439"/>
    <w:rsid w:val="00F24311"/>
    <w:rsid w:val="00F726D5"/>
    <w:rsid w:val="00F75BF3"/>
    <w:rsid w:val="00F80997"/>
    <w:rsid w:val="00FB53F9"/>
    <w:rsid w:val="00FC33E0"/>
    <w:rsid w:val="00FE1325"/>
    <w:rsid w:val="00FF3E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FC21F"/>
  <w15:chartTrackingRefBased/>
  <w15:docId w15:val="{F65A8C2A-DC73-423E-B165-21D4EC00F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36C"/>
    <w:rPr>
      <w:rFonts w:ascii="Times New Roman" w:hAnsi="Times New Roman"/>
    </w:rPr>
  </w:style>
  <w:style w:type="paragraph" w:styleId="Heading1">
    <w:name w:val="heading 1"/>
    <w:basedOn w:val="Normal"/>
    <w:next w:val="Normal"/>
    <w:link w:val="Heading1Char"/>
    <w:autoRedefine/>
    <w:uiPriority w:val="9"/>
    <w:qFormat/>
    <w:rsid w:val="002727AB"/>
    <w:pPr>
      <w:keepNext/>
      <w:keepLines/>
      <w:spacing w:before="240" w:after="0"/>
      <w:outlineLvl w:val="0"/>
      <w:pPrChange w:id="0" w:author="Lichen Wu" w:date="2022-10-24T14:27:00Z">
        <w:pPr>
          <w:keepNext/>
          <w:keepLines/>
          <w:spacing w:before="240" w:line="259" w:lineRule="auto"/>
          <w:outlineLvl w:val="0"/>
        </w:pPr>
      </w:pPrChange>
    </w:pPr>
    <w:rPr>
      <w:rFonts w:eastAsiaTheme="majorEastAsia" w:cstheme="majorBidi"/>
      <w:b/>
      <w:sz w:val="24"/>
      <w:szCs w:val="32"/>
      <w:rPrChange w:id="0" w:author="Lichen Wu" w:date="2022-10-24T14:27:00Z">
        <w:rPr>
          <w:rFonts w:eastAsiaTheme="majorEastAsia" w:cstheme="majorBidi"/>
          <w:b/>
          <w:sz w:val="24"/>
          <w:szCs w:val="32"/>
          <w:lang w:val="en-US" w:eastAsia="zh-CN" w:bidi="ar-SA"/>
        </w:rPr>
      </w:rPrChange>
    </w:rPr>
  </w:style>
  <w:style w:type="paragraph" w:styleId="Heading2">
    <w:name w:val="heading 2"/>
    <w:basedOn w:val="Normal"/>
    <w:next w:val="Normal"/>
    <w:link w:val="Heading2Char"/>
    <w:autoRedefine/>
    <w:qFormat/>
    <w:rsid w:val="00D35739"/>
    <w:pPr>
      <w:keepNext/>
      <w:tabs>
        <w:tab w:val="left" w:pos="4962"/>
      </w:tabs>
      <w:spacing w:after="0" w:line="240" w:lineRule="auto"/>
      <w:outlineLvl w:val="1"/>
    </w:pPr>
    <w:rPr>
      <w:rFonts w:eastAsia="Times New Roman" w:cs="Times New Roman"/>
      <w:b/>
      <w:szCs w:val="20"/>
      <w:lang w:eastAsia="en-US"/>
    </w:rPr>
  </w:style>
  <w:style w:type="paragraph" w:styleId="Heading3">
    <w:name w:val="heading 3"/>
    <w:basedOn w:val="Normal"/>
    <w:next w:val="Normal"/>
    <w:link w:val="Heading3Char"/>
    <w:autoRedefine/>
    <w:uiPriority w:val="9"/>
    <w:unhideWhenUsed/>
    <w:qFormat/>
    <w:rsid w:val="000D2156"/>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27AB"/>
    <w:rPr>
      <w:rFonts w:ascii="Times New Roman" w:eastAsiaTheme="majorEastAsia" w:hAnsi="Times New Roman" w:cstheme="majorBidi"/>
      <w:b/>
      <w:sz w:val="24"/>
      <w:szCs w:val="32"/>
    </w:rPr>
  </w:style>
  <w:style w:type="character" w:customStyle="1" w:styleId="Heading2Char">
    <w:name w:val="Heading 2 Char"/>
    <w:basedOn w:val="DefaultParagraphFont"/>
    <w:link w:val="Heading2"/>
    <w:rsid w:val="00D35739"/>
    <w:rPr>
      <w:rFonts w:ascii="Times New Roman" w:eastAsia="Times New Roman" w:hAnsi="Times New Roman" w:cs="Times New Roman"/>
      <w:b/>
      <w:szCs w:val="20"/>
      <w:lang w:eastAsia="en-US"/>
    </w:rPr>
  </w:style>
  <w:style w:type="paragraph" w:styleId="Title">
    <w:name w:val="Title"/>
    <w:basedOn w:val="Normal"/>
    <w:next w:val="Normal"/>
    <w:link w:val="TitleChar"/>
    <w:autoRedefine/>
    <w:uiPriority w:val="10"/>
    <w:qFormat/>
    <w:rsid w:val="00F726D5"/>
    <w:pPr>
      <w:spacing w:after="0" w:line="36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F726D5"/>
    <w:rPr>
      <w:rFonts w:ascii="Times New Roman" w:eastAsiaTheme="majorEastAsia" w:hAnsi="Times New Roman" w:cstheme="majorBidi"/>
      <w:b/>
      <w:spacing w:val="-10"/>
      <w:kern w:val="28"/>
      <w:sz w:val="28"/>
      <w:szCs w:val="56"/>
    </w:rPr>
  </w:style>
  <w:style w:type="paragraph" w:styleId="Caption">
    <w:name w:val="caption"/>
    <w:basedOn w:val="Normal"/>
    <w:next w:val="Normal"/>
    <w:autoRedefine/>
    <w:uiPriority w:val="35"/>
    <w:unhideWhenUsed/>
    <w:qFormat/>
    <w:rsid w:val="00D35739"/>
    <w:pPr>
      <w:spacing w:after="0" w:line="360" w:lineRule="auto"/>
      <w:jc w:val="center"/>
    </w:pPr>
    <w:rPr>
      <w:b/>
      <w:iCs/>
      <w:sz w:val="20"/>
      <w:szCs w:val="18"/>
    </w:rPr>
  </w:style>
  <w:style w:type="character" w:customStyle="1" w:styleId="Heading3Char">
    <w:name w:val="Heading 3 Char"/>
    <w:basedOn w:val="DefaultParagraphFont"/>
    <w:link w:val="Heading3"/>
    <w:uiPriority w:val="9"/>
    <w:rsid w:val="000D2156"/>
    <w:rPr>
      <w:rFonts w:ascii="Times New Roman" w:eastAsiaTheme="majorEastAsia" w:hAnsi="Times New Roman" w:cstheme="majorBidi"/>
      <w:b/>
      <w:szCs w:val="24"/>
    </w:rPr>
  </w:style>
  <w:style w:type="table" w:styleId="TableGrid">
    <w:name w:val="Table Grid"/>
    <w:basedOn w:val="TableNormal"/>
    <w:uiPriority w:val="39"/>
    <w:rsid w:val="006875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776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76D1"/>
    <w:rPr>
      <w:rFonts w:ascii="Courier New" w:eastAsia="Times New Roman" w:hAnsi="Courier New" w:cs="Courier New"/>
      <w:sz w:val="20"/>
      <w:szCs w:val="20"/>
    </w:rPr>
  </w:style>
  <w:style w:type="paragraph" w:styleId="ListParagraph">
    <w:name w:val="List Paragraph"/>
    <w:basedOn w:val="Normal"/>
    <w:uiPriority w:val="34"/>
    <w:qFormat/>
    <w:rsid w:val="00562716"/>
    <w:pPr>
      <w:ind w:left="720"/>
      <w:contextualSpacing/>
    </w:pPr>
  </w:style>
  <w:style w:type="paragraph" w:styleId="Bibliography">
    <w:name w:val="Bibliography"/>
    <w:basedOn w:val="Normal"/>
    <w:next w:val="Normal"/>
    <w:uiPriority w:val="37"/>
    <w:unhideWhenUsed/>
    <w:rsid w:val="001C13D4"/>
    <w:pPr>
      <w:tabs>
        <w:tab w:val="left" w:pos="384"/>
      </w:tabs>
      <w:spacing w:after="0" w:line="240" w:lineRule="auto"/>
      <w:ind w:left="384" w:hanging="384"/>
    </w:pPr>
  </w:style>
  <w:style w:type="character" w:styleId="Strong">
    <w:name w:val="Strong"/>
    <w:basedOn w:val="DefaultParagraphFont"/>
    <w:uiPriority w:val="22"/>
    <w:qFormat/>
    <w:rsid w:val="00082AF9"/>
    <w:rPr>
      <w:b/>
      <w:bCs/>
    </w:rPr>
  </w:style>
  <w:style w:type="character" w:styleId="CommentReference">
    <w:name w:val="annotation reference"/>
    <w:basedOn w:val="DefaultParagraphFont"/>
    <w:uiPriority w:val="99"/>
    <w:semiHidden/>
    <w:unhideWhenUsed/>
    <w:rsid w:val="00E25682"/>
    <w:rPr>
      <w:sz w:val="16"/>
      <w:szCs w:val="16"/>
    </w:rPr>
  </w:style>
  <w:style w:type="paragraph" w:styleId="CommentText">
    <w:name w:val="annotation text"/>
    <w:basedOn w:val="Normal"/>
    <w:link w:val="CommentTextChar"/>
    <w:uiPriority w:val="99"/>
    <w:unhideWhenUsed/>
    <w:rsid w:val="00E25682"/>
    <w:pPr>
      <w:spacing w:line="240" w:lineRule="auto"/>
    </w:pPr>
    <w:rPr>
      <w:sz w:val="20"/>
      <w:szCs w:val="20"/>
    </w:rPr>
  </w:style>
  <w:style w:type="character" w:customStyle="1" w:styleId="CommentTextChar">
    <w:name w:val="Comment Text Char"/>
    <w:basedOn w:val="DefaultParagraphFont"/>
    <w:link w:val="CommentText"/>
    <w:uiPriority w:val="99"/>
    <w:rsid w:val="00E2568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25682"/>
    <w:rPr>
      <w:b/>
      <w:bCs/>
    </w:rPr>
  </w:style>
  <w:style w:type="character" w:customStyle="1" w:styleId="CommentSubjectChar">
    <w:name w:val="Comment Subject Char"/>
    <w:basedOn w:val="CommentTextChar"/>
    <w:link w:val="CommentSubject"/>
    <w:uiPriority w:val="99"/>
    <w:semiHidden/>
    <w:rsid w:val="00E25682"/>
    <w:rPr>
      <w:rFonts w:ascii="Times New Roman" w:hAnsi="Times New Roman"/>
      <w:b/>
      <w:bCs/>
      <w:sz w:val="20"/>
      <w:szCs w:val="20"/>
    </w:rPr>
  </w:style>
  <w:style w:type="paragraph" w:styleId="Revision">
    <w:name w:val="Revision"/>
    <w:hidden/>
    <w:uiPriority w:val="99"/>
    <w:semiHidden/>
    <w:rsid w:val="00E25682"/>
    <w:pPr>
      <w:spacing w:after="0" w:line="24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2793">
      <w:bodyDiv w:val="1"/>
      <w:marLeft w:val="0"/>
      <w:marRight w:val="0"/>
      <w:marTop w:val="0"/>
      <w:marBottom w:val="0"/>
      <w:divBdr>
        <w:top w:val="none" w:sz="0" w:space="0" w:color="auto"/>
        <w:left w:val="none" w:sz="0" w:space="0" w:color="auto"/>
        <w:bottom w:val="none" w:sz="0" w:space="0" w:color="auto"/>
        <w:right w:val="none" w:sz="0" w:space="0" w:color="auto"/>
      </w:divBdr>
    </w:div>
    <w:div w:id="233131856">
      <w:bodyDiv w:val="1"/>
      <w:marLeft w:val="0"/>
      <w:marRight w:val="0"/>
      <w:marTop w:val="0"/>
      <w:marBottom w:val="0"/>
      <w:divBdr>
        <w:top w:val="none" w:sz="0" w:space="0" w:color="auto"/>
        <w:left w:val="none" w:sz="0" w:space="0" w:color="auto"/>
        <w:bottom w:val="none" w:sz="0" w:space="0" w:color="auto"/>
        <w:right w:val="none" w:sz="0" w:space="0" w:color="auto"/>
      </w:divBdr>
    </w:div>
    <w:div w:id="457064578">
      <w:bodyDiv w:val="1"/>
      <w:marLeft w:val="0"/>
      <w:marRight w:val="0"/>
      <w:marTop w:val="0"/>
      <w:marBottom w:val="0"/>
      <w:divBdr>
        <w:top w:val="none" w:sz="0" w:space="0" w:color="auto"/>
        <w:left w:val="none" w:sz="0" w:space="0" w:color="auto"/>
        <w:bottom w:val="none" w:sz="0" w:space="0" w:color="auto"/>
        <w:right w:val="none" w:sz="0" w:space="0" w:color="auto"/>
      </w:divBdr>
    </w:div>
    <w:div w:id="480345233">
      <w:bodyDiv w:val="1"/>
      <w:marLeft w:val="0"/>
      <w:marRight w:val="0"/>
      <w:marTop w:val="0"/>
      <w:marBottom w:val="0"/>
      <w:divBdr>
        <w:top w:val="none" w:sz="0" w:space="0" w:color="auto"/>
        <w:left w:val="none" w:sz="0" w:space="0" w:color="auto"/>
        <w:bottom w:val="none" w:sz="0" w:space="0" w:color="auto"/>
        <w:right w:val="none" w:sz="0" w:space="0" w:color="auto"/>
      </w:divBdr>
    </w:div>
    <w:div w:id="525604810">
      <w:bodyDiv w:val="1"/>
      <w:marLeft w:val="0"/>
      <w:marRight w:val="0"/>
      <w:marTop w:val="0"/>
      <w:marBottom w:val="0"/>
      <w:divBdr>
        <w:top w:val="none" w:sz="0" w:space="0" w:color="auto"/>
        <w:left w:val="none" w:sz="0" w:space="0" w:color="auto"/>
        <w:bottom w:val="none" w:sz="0" w:space="0" w:color="auto"/>
        <w:right w:val="none" w:sz="0" w:space="0" w:color="auto"/>
      </w:divBdr>
    </w:div>
    <w:div w:id="540630636">
      <w:bodyDiv w:val="1"/>
      <w:marLeft w:val="0"/>
      <w:marRight w:val="0"/>
      <w:marTop w:val="0"/>
      <w:marBottom w:val="0"/>
      <w:divBdr>
        <w:top w:val="none" w:sz="0" w:space="0" w:color="auto"/>
        <w:left w:val="none" w:sz="0" w:space="0" w:color="auto"/>
        <w:bottom w:val="none" w:sz="0" w:space="0" w:color="auto"/>
        <w:right w:val="none" w:sz="0" w:space="0" w:color="auto"/>
      </w:divBdr>
    </w:div>
    <w:div w:id="646664940">
      <w:bodyDiv w:val="1"/>
      <w:marLeft w:val="0"/>
      <w:marRight w:val="0"/>
      <w:marTop w:val="0"/>
      <w:marBottom w:val="0"/>
      <w:divBdr>
        <w:top w:val="none" w:sz="0" w:space="0" w:color="auto"/>
        <w:left w:val="none" w:sz="0" w:space="0" w:color="auto"/>
        <w:bottom w:val="none" w:sz="0" w:space="0" w:color="auto"/>
        <w:right w:val="none" w:sz="0" w:space="0" w:color="auto"/>
      </w:divBdr>
    </w:div>
    <w:div w:id="667909229">
      <w:bodyDiv w:val="1"/>
      <w:marLeft w:val="0"/>
      <w:marRight w:val="0"/>
      <w:marTop w:val="0"/>
      <w:marBottom w:val="0"/>
      <w:divBdr>
        <w:top w:val="none" w:sz="0" w:space="0" w:color="auto"/>
        <w:left w:val="none" w:sz="0" w:space="0" w:color="auto"/>
        <w:bottom w:val="none" w:sz="0" w:space="0" w:color="auto"/>
        <w:right w:val="none" w:sz="0" w:space="0" w:color="auto"/>
      </w:divBdr>
    </w:div>
    <w:div w:id="756561812">
      <w:bodyDiv w:val="1"/>
      <w:marLeft w:val="0"/>
      <w:marRight w:val="0"/>
      <w:marTop w:val="0"/>
      <w:marBottom w:val="0"/>
      <w:divBdr>
        <w:top w:val="none" w:sz="0" w:space="0" w:color="auto"/>
        <w:left w:val="none" w:sz="0" w:space="0" w:color="auto"/>
        <w:bottom w:val="none" w:sz="0" w:space="0" w:color="auto"/>
        <w:right w:val="none" w:sz="0" w:space="0" w:color="auto"/>
      </w:divBdr>
    </w:div>
    <w:div w:id="895822105">
      <w:bodyDiv w:val="1"/>
      <w:marLeft w:val="0"/>
      <w:marRight w:val="0"/>
      <w:marTop w:val="0"/>
      <w:marBottom w:val="0"/>
      <w:divBdr>
        <w:top w:val="none" w:sz="0" w:space="0" w:color="auto"/>
        <w:left w:val="none" w:sz="0" w:space="0" w:color="auto"/>
        <w:bottom w:val="none" w:sz="0" w:space="0" w:color="auto"/>
        <w:right w:val="none" w:sz="0" w:space="0" w:color="auto"/>
      </w:divBdr>
    </w:div>
    <w:div w:id="920602294">
      <w:bodyDiv w:val="1"/>
      <w:marLeft w:val="0"/>
      <w:marRight w:val="0"/>
      <w:marTop w:val="0"/>
      <w:marBottom w:val="0"/>
      <w:divBdr>
        <w:top w:val="none" w:sz="0" w:space="0" w:color="auto"/>
        <w:left w:val="none" w:sz="0" w:space="0" w:color="auto"/>
        <w:bottom w:val="none" w:sz="0" w:space="0" w:color="auto"/>
        <w:right w:val="none" w:sz="0" w:space="0" w:color="auto"/>
      </w:divBdr>
    </w:div>
    <w:div w:id="973756699">
      <w:bodyDiv w:val="1"/>
      <w:marLeft w:val="0"/>
      <w:marRight w:val="0"/>
      <w:marTop w:val="0"/>
      <w:marBottom w:val="0"/>
      <w:divBdr>
        <w:top w:val="none" w:sz="0" w:space="0" w:color="auto"/>
        <w:left w:val="none" w:sz="0" w:space="0" w:color="auto"/>
        <w:bottom w:val="none" w:sz="0" w:space="0" w:color="auto"/>
        <w:right w:val="none" w:sz="0" w:space="0" w:color="auto"/>
      </w:divBdr>
    </w:div>
    <w:div w:id="1078869916">
      <w:bodyDiv w:val="1"/>
      <w:marLeft w:val="0"/>
      <w:marRight w:val="0"/>
      <w:marTop w:val="0"/>
      <w:marBottom w:val="0"/>
      <w:divBdr>
        <w:top w:val="none" w:sz="0" w:space="0" w:color="auto"/>
        <w:left w:val="none" w:sz="0" w:space="0" w:color="auto"/>
        <w:bottom w:val="none" w:sz="0" w:space="0" w:color="auto"/>
        <w:right w:val="none" w:sz="0" w:space="0" w:color="auto"/>
      </w:divBdr>
    </w:div>
    <w:div w:id="1193886903">
      <w:bodyDiv w:val="1"/>
      <w:marLeft w:val="0"/>
      <w:marRight w:val="0"/>
      <w:marTop w:val="0"/>
      <w:marBottom w:val="0"/>
      <w:divBdr>
        <w:top w:val="none" w:sz="0" w:space="0" w:color="auto"/>
        <w:left w:val="none" w:sz="0" w:space="0" w:color="auto"/>
        <w:bottom w:val="none" w:sz="0" w:space="0" w:color="auto"/>
        <w:right w:val="none" w:sz="0" w:space="0" w:color="auto"/>
      </w:divBdr>
    </w:div>
    <w:div w:id="1242373738">
      <w:bodyDiv w:val="1"/>
      <w:marLeft w:val="0"/>
      <w:marRight w:val="0"/>
      <w:marTop w:val="0"/>
      <w:marBottom w:val="0"/>
      <w:divBdr>
        <w:top w:val="none" w:sz="0" w:space="0" w:color="auto"/>
        <w:left w:val="none" w:sz="0" w:space="0" w:color="auto"/>
        <w:bottom w:val="none" w:sz="0" w:space="0" w:color="auto"/>
        <w:right w:val="none" w:sz="0" w:space="0" w:color="auto"/>
      </w:divBdr>
    </w:div>
    <w:div w:id="1256212783">
      <w:bodyDiv w:val="1"/>
      <w:marLeft w:val="0"/>
      <w:marRight w:val="0"/>
      <w:marTop w:val="0"/>
      <w:marBottom w:val="0"/>
      <w:divBdr>
        <w:top w:val="none" w:sz="0" w:space="0" w:color="auto"/>
        <w:left w:val="none" w:sz="0" w:space="0" w:color="auto"/>
        <w:bottom w:val="none" w:sz="0" w:space="0" w:color="auto"/>
        <w:right w:val="none" w:sz="0" w:space="0" w:color="auto"/>
      </w:divBdr>
    </w:div>
    <w:div w:id="1268539968">
      <w:bodyDiv w:val="1"/>
      <w:marLeft w:val="0"/>
      <w:marRight w:val="0"/>
      <w:marTop w:val="0"/>
      <w:marBottom w:val="0"/>
      <w:divBdr>
        <w:top w:val="none" w:sz="0" w:space="0" w:color="auto"/>
        <w:left w:val="none" w:sz="0" w:space="0" w:color="auto"/>
        <w:bottom w:val="none" w:sz="0" w:space="0" w:color="auto"/>
        <w:right w:val="none" w:sz="0" w:space="0" w:color="auto"/>
      </w:divBdr>
    </w:div>
    <w:div w:id="1341809851">
      <w:bodyDiv w:val="1"/>
      <w:marLeft w:val="0"/>
      <w:marRight w:val="0"/>
      <w:marTop w:val="0"/>
      <w:marBottom w:val="0"/>
      <w:divBdr>
        <w:top w:val="none" w:sz="0" w:space="0" w:color="auto"/>
        <w:left w:val="none" w:sz="0" w:space="0" w:color="auto"/>
        <w:bottom w:val="none" w:sz="0" w:space="0" w:color="auto"/>
        <w:right w:val="none" w:sz="0" w:space="0" w:color="auto"/>
      </w:divBdr>
    </w:div>
    <w:div w:id="1433159696">
      <w:bodyDiv w:val="1"/>
      <w:marLeft w:val="0"/>
      <w:marRight w:val="0"/>
      <w:marTop w:val="0"/>
      <w:marBottom w:val="0"/>
      <w:divBdr>
        <w:top w:val="none" w:sz="0" w:space="0" w:color="auto"/>
        <w:left w:val="none" w:sz="0" w:space="0" w:color="auto"/>
        <w:bottom w:val="none" w:sz="0" w:space="0" w:color="auto"/>
        <w:right w:val="none" w:sz="0" w:space="0" w:color="auto"/>
      </w:divBdr>
    </w:div>
    <w:div w:id="1524857847">
      <w:bodyDiv w:val="1"/>
      <w:marLeft w:val="0"/>
      <w:marRight w:val="0"/>
      <w:marTop w:val="0"/>
      <w:marBottom w:val="0"/>
      <w:divBdr>
        <w:top w:val="none" w:sz="0" w:space="0" w:color="auto"/>
        <w:left w:val="none" w:sz="0" w:space="0" w:color="auto"/>
        <w:bottom w:val="none" w:sz="0" w:space="0" w:color="auto"/>
        <w:right w:val="none" w:sz="0" w:space="0" w:color="auto"/>
      </w:divBdr>
    </w:div>
    <w:div w:id="1560284598">
      <w:bodyDiv w:val="1"/>
      <w:marLeft w:val="0"/>
      <w:marRight w:val="0"/>
      <w:marTop w:val="0"/>
      <w:marBottom w:val="0"/>
      <w:divBdr>
        <w:top w:val="none" w:sz="0" w:space="0" w:color="auto"/>
        <w:left w:val="none" w:sz="0" w:space="0" w:color="auto"/>
        <w:bottom w:val="none" w:sz="0" w:space="0" w:color="auto"/>
        <w:right w:val="none" w:sz="0" w:space="0" w:color="auto"/>
      </w:divBdr>
    </w:div>
    <w:div w:id="1590700692">
      <w:bodyDiv w:val="1"/>
      <w:marLeft w:val="0"/>
      <w:marRight w:val="0"/>
      <w:marTop w:val="0"/>
      <w:marBottom w:val="0"/>
      <w:divBdr>
        <w:top w:val="none" w:sz="0" w:space="0" w:color="auto"/>
        <w:left w:val="none" w:sz="0" w:space="0" w:color="auto"/>
        <w:bottom w:val="none" w:sz="0" w:space="0" w:color="auto"/>
        <w:right w:val="none" w:sz="0" w:space="0" w:color="auto"/>
      </w:divBdr>
    </w:div>
    <w:div w:id="1604149752">
      <w:bodyDiv w:val="1"/>
      <w:marLeft w:val="0"/>
      <w:marRight w:val="0"/>
      <w:marTop w:val="0"/>
      <w:marBottom w:val="0"/>
      <w:divBdr>
        <w:top w:val="none" w:sz="0" w:space="0" w:color="auto"/>
        <w:left w:val="none" w:sz="0" w:space="0" w:color="auto"/>
        <w:bottom w:val="none" w:sz="0" w:space="0" w:color="auto"/>
        <w:right w:val="none" w:sz="0" w:space="0" w:color="auto"/>
      </w:divBdr>
    </w:div>
    <w:div w:id="1657109281">
      <w:bodyDiv w:val="1"/>
      <w:marLeft w:val="0"/>
      <w:marRight w:val="0"/>
      <w:marTop w:val="0"/>
      <w:marBottom w:val="0"/>
      <w:divBdr>
        <w:top w:val="none" w:sz="0" w:space="0" w:color="auto"/>
        <w:left w:val="none" w:sz="0" w:space="0" w:color="auto"/>
        <w:bottom w:val="none" w:sz="0" w:space="0" w:color="auto"/>
        <w:right w:val="none" w:sz="0" w:space="0" w:color="auto"/>
      </w:divBdr>
    </w:div>
    <w:div w:id="1713382669">
      <w:bodyDiv w:val="1"/>
      <w:marLeft w:val="0"/>
      <w:marRight w:val="0"/>
      <w:marTop w:val="0"/>
      <w:marBottom w:val="0"/>
      <w:divBdr>
        <w:top w:val="none" w:sz="0" w:space="0" w:color="auto"/>
        <w:left w:val="none" w:sz="0" w:space="0" w:color="auto"/>
        <w:bottom w:val="none" w:sz="0" w:space="0" w:color="auto"/>
        <w:right w:val="none" w:sz="0" w:space="0" w:color="auto"/>
      </w:divBdr>
    </w:div>
    <w:div w:id="1730956951">
      <w:bodyDiv w:val="1"/>
      <w:marLeft w:val="0"/>
      <w:marRight w:val="0"/>
      <w:marTop w:val="0"/>
      <w:marBottom w:val="0"/>
      <w:divBdr>
        <w:top w:val="none" w:sz="0" w:space="0" w:color="auto"/>
        <w:left w:val="none" w:sz="0" w:space="0" w:color="auto"/>
        <w:bottom w:val="none" w:sz="0" w:space="0" w:color="auto"/>
        <w:right w:val="none" w:sz="0" w:space="0" w:color="auto"/>
      </w:divBdr>
    </w:div>
    <w:div w:id="1817263993">
      <w:bodyDiv w:val="1"/>
      <w:marLeft w:val="0"/>
      <w:marRight w:val="0"/>
      <w:marTop w:val="0"/>
      <w:marBottom w:val="0"/>
      <w:divBdr>
        <w:top w:val="none" w:sz="0" w:space="0" w:color="auto"/>
        <w:left w:val="none" w:sz="0" w:space="0" w:color="auto"/>
        <w:bottom w:val="none" w:sz="0" w:space="0" w:color="auto"/>
        <w:right w:val="none" w:sz="0" w:space="0" w:color="auto"/>
      </w:divBdr>
    </w:div>
    <w:div w:id="2013484651">
      <w:bodyDiv w:val="1"/>
      <w:marLeft w:val="0"/>
      <w:marRight w:val="0"/>
      <w:marTop w:val="0"/>
      <w:marBottom w:val="0"/>
      <w:divBdr>
        <w:top w:val="none" w:sz="0" w:space="0" w:color="auto"/>
        <w:left w:val="none" w:sz="0" w:space="0" w:color="auto"/>
        <w:bottom w:val="none" w:sz="0" w:space="0" w:color="auto"/>
        <w:right w:val="none" w:sz="0" w:space="0" w:color="auto"/>
      </w:divBdr>
    </w:div>
    <w:div w:id="2020085838">
      <w:bodyDiv w:val="1"/>
      <w:marLeft w:val="0"/>
      <w:marRight w:val="0"/>
      <w:marTop w:val="0"/>
      <w:marBottom w:val="0"/>
      <w:divBdr>
        <w:top w:val="none" w:sz="0" w:space="0" w:color="auto"/>
        <w:left w:val="none" w:sz="0" w:space="0" w:color="auto"/>
        <w:bottom w:val="none" w:sz="0" w:space="0" w:color="auto"/>
        <w:right w:val="none" w:sz="0" w:space="0" w:color="auto"/>
      </w:divBdr>
    </w:div>
    <w:div w:id="2039230734">
      <w:bodyDiv w:val="1"/>
      <w:marLeft w:val="0"/>
      <w:marRight w:val="0"/>
      <w:marTop w:val="0"/>
      <w:marBottom w:val="0"/>
      <w:divBdr>
        <w:top w:val="none" w:sz="0" w:space="0" w:color="auto"/>
        <w:left w:val="none" w:sz="0" w:space="0" w:color="auto"/>
        <w:bottom w:val="none" w:sz="0" w:space="0" w:color="auto"/>
        <w:right w:val="none" w:sz="0" w:space="0" w:color="auto"/>
      </w:divBdr>
    </w:div>
    <w:div w:id="2075276702">
      <w:bodyDiv w:val="1"/>
      <w:marLeft w:val="0"/>
      <w:marRight w:val="0"/>
      <w:marTop w:val="0"/>
      <w:marBottom w:val="0"/>
      <w:divBdr>
        <w:top w:val="none" w:sz="0" w:space="0" w:color="auto"/>
        <w:left w:val="none" w:sz="0" w:space="0" w:color="auto"/>
        <w:bottom w:val="none" w:sz="0" w:space="0" w:color="auto"/>
        <w:right w:val="none" w:sz="0" w:space="0" w:color="auto"/>
      </w:divBdr>
    </w:div>
    <w:div w:id="2097942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image" Target="media/image1.png"/><Relationship Id="rId15" Type="http://schemas.openxmlformats.org/officeDocument/2006/relationships/image" Target="media/image7.png"/><Relationship Id="rId10" Type="http://schemas.openxmlformats.org/officeDocument/2006/relationships/image" Target="media/image2.png"/><Relationship Id="rId19" Type="http://schemas.microsoft.com/office/2011/relationships/people" Target="people.xml"/><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12</Pages>
  <Words>9163</Words>
  <Characters>52232</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 Wu</dc:creator>
  <cp:keywords/>
  <dc:description/>
  <cp:lastModifiedBy>Lichen Wu</cp:lastModifiedBy>
  <cp:revision>21</cp:revision>
  <dcterms:created xsi:type="dcterms:W3CDTF">2022-10-21T20:29:00Z</dcterms:created>
  <dcterms:modified xsi:type="dcterms:W3CDTF">2022-10-24T20:27:00Z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id="mIm36o3N"/&gt;&lt;style id="http://www.zotero.org/styles/ieee" locale="en-US" hasBibliography="1" bibliographyStyleHasBeenSet="1"/&gt;&lt;prefs&gt;&lt;pref name="fieldType" value="Field"/&gt;&lt;/prefs&gt;&lt;/data&gt;</vt:lpwstr>
  </property>
</Properties>
</file>