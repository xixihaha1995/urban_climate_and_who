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3B63F4">
      <w:pPr>
        <w:pStyle w:val="Heading1"/>
        <w:rPr>
          <w:rFonts w:cs="Times New Roman"/>
        </w:rPr>
      </w:pPr>
      <w:r w:rsidRPr="00EA268D">
        <w:rPr>
          <w:rFonts w:cs="Times New Roman"/>
        </w:rPr>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2CAF65FD" w:rsidR="007F4D42" w:rsidRDefault="007F5494" w:rsidP="007B0092">
      <w:pPr>
        <w:pStyle w:val="Caption"/>
      </w:pPr>
      <w:r w:rsidRPr="00EA268D">
        <w:t xml:space="preserve">Figure </w:t>
      </w:r>
      <w:fldSimple w:instr=" SEQ Figure \* ARABIC ">
        <w:r w:rsidR="0066520B">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A406B">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0"/>
      <w:r w:rsidR="000B4F1E" w:rsidRPr="00EA268D">
        <w:rPr>
          <w:rFonts w:cs="Times New Roman"/>
        </w:rPr>
        <w:t>3 to 4 stories residential buildings</w:t>
      </w:r>
      <w:commentRangeEnd w:id="0"/>
      <w:r w:rsidR="00E25682">
        <w:rPr>
          <w:rStyle w:val="CommentReference"/>
        </w:rPr>
        <w:commentReference w:id="0"/>
      </w:r>
      <w:r w:rsidR="000B4F1E" w:rsidRPr="00EA268D">
        <w:rPr>
          <w:rFonts w:cs="Times New Roman"/>
        </w:rPr>
        <w:t>, while in BSPA (Ue2) are</w:t>
      </w:r>
      <w:commentRangeStart w:id="1"/>
      <w:r w:rsidR="000B4F1E" w:rsidRPr="00EA268D">
        <w:rPr>
          <w:rFonts w:cs="Times New Roman"/>
        </w:rPr>
        <w:t xml:space="preserve"> 3 to 5 stories mixed residential/commercial buildings</w:t>
      </w:r>
      <w:commentRangeEnd w:id="1"/>
      <w:r w:rsidR="00E25682">
        <w:rPr>
          <w:rStyle w:val="CommentReference"/>
        </w:rPr>
        <w:commentReference w:id="1"/>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9D5FCC">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0F651B">
      <w:pPr>
        <w:pStyle w:val="Heading1"/>
        <w:rPr>
          <w:rFonts w:cs="Times New Roman"/>
        </w:rPr>
      </w:pPr>
      <w:r w:rsidRPr="00EA268D">
        <w:rPr>
          <w:rFonts w:cs="Times New Roman"/>
        </w:rPr>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3B65C6BA" w:rsidR="00240DD9" w:rsidRDefault="003521EC" w:rsidP="007B0092">
      <w:pPr>
        <w:pStyle w:val="Caption"/>
      </w:pPr>
      <w:r>
        <w:t xml:space="preserve">Figure </w:t>
      </w:r>
      <w:fldSimple w:instr=" SEQ Figure \* ARABIC ">
        <w:r w:rsidR="0066520B">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FB53F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2"/>
      <w:r w:rsidRPr="00EA268D">
        <w:rPr>
          <w:rFonts w:cs="Times New Roman"/>
        </w:rPr>
        <w:t>campaign</w:t>
      </w:r>
      <w:commentRangeEnd w:id="2"/>
      <w:r w:rsidR="00E25682">
        <w:rPr>
          <w:rStyle w:val="CommentReference"/>
        </w:rPr>
        <w:commentReference w:id="2"/>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3"/>
      <w:commentRangeStart w:id="4"/>
      <w:r w:rsidR="00437AE3">
        <w:rPr>
          <w:rFonts w:cs="Times New Roman"/>
        </w:rPr>
        <w:t xml:space="preserve">4B </w:t>
      </w:r>
      <w:commentRangeEnd w:id="3"/>
      <w:r w:rsidR="00E25682">
        <w:rPr>
          <w:rStyle w:val="CommentReference"/>
        </w:rPr>
        <w:commentReference w:id="3"/>
      </w:r>
      <w:commentRangeEnd w:id="4"/>
      <w:r w:rsidR="00101F4B">
        <w:rPr>
          <w:rStyle w:val="CommentReference"/>
        </w:rPr>
        <w:commentReference w:id="4"/>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5"/>
      <w:commentRangeStart w:id="6"/>
      <w:r>
        <w:rPr>
          <w:rFonts w:cs="Times New Roman"/>
        </w:rPr>
        <w:t>As for the</w:t>
      </w:r>
      <w:r w:rsidR="00FB53F9" w:rsidRPr="00EA268D">
        <w:rPr>
          <w:rFonts w:cs="Times New Roman"/>
        </w:rPr>
        <w:t xml:space="preserve"> forcing weather observations dataset</w:t>
      </w:r>
      <w:commentRangeEnd w:id="5"/>
      <w:r w:rsidR="00E25682">
        <w:rPr>
          <w:rStyle w:val="CommentReference"/>
        </w:rPr>
        <w:commentReference w:id="5"/>
      </w:r>
      <w:commentRangeEnd w:id="6"/>
      <w:r w:rsidR="00101F4B">
        <w:rPr>
          <w:rStyle w:val="CommentReference"/>
        </w:rPr>
        <w:commentReference w:id="6"/>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7"/>
      <w:commentRangeStart w:id="8"/>
      <w:r>
        <w:rPr>
          <w:rFonts w:cs="Times New Roman"/>
        </w:rPr>
        <w:t>from their neighboring measurements</w:t>
      </w:r>
      <w:commentRangeEnd w:id="7"/>
      <w:r w:rsidR="00E25682">
        <w:rPr>
          <w:rStyle w:val="CommentReference"/>
        </w:rPr>
        <w:commentReference w:id="7"/>
      </w:r>
      <w:commentRangeEnd w:id="8"/>
      <w:r w:rsidR="008D31A8">
        <w:rPr>
          <w:rStyle w:val="CommentReference"/>
        </w:rPr>
        <w:commentReference w:id="8"/>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9"/>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9"/>
      <w:r w:rsidR="00E25682">
        <w:rPr>
          <w:rStyle w:val="CommentReference"/>
        </w:rPr>
        <w:commentReference w:id="9"/>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10"/>
      <w:r w:rsidR="004D5470">
        <w:rPr>
          <w:rFonts w:cs="Times New Roman"/>
        </w:rPr>
        <w:t>19m ab</w:t>
      </w:r>
      <w:commentRangeEnd w:id="10"/>
      <w:r w:rsidR="00E25682">
        <w:rPr>
          <w:rStyle w:val="CommentReference"/>
        </w:rPr>
        <w:commentReference w:id="10"/>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5A33552F" w:rsidR="00004BC0" w:rsidRPr="00EA268D" w:rsidRDefault="00004BC0" w:rsidP="007B0092">
      <w:pPr>
        <w:pStyle w:val="Caption"/>
        <w:rPr>
          <w:rFonts w:cs="Times New Roman"/>
        </w:rPr>
      </w:pPr>
      <w:r>
        <w:t xml:space="preserve">Figure </w:t>
      </w:r>
      <w:fldSimple w:instr=" SEQ Figure \* ARABIC ">
        <w:r w:rsidR="0066520B">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11"/>
            <w:r w:rsidRPr="007C05E6">
              <w:rPr>
                <w:rFonts w:eastAsia="Times New Roman" w:cs="Times New Roman"/>
                <w:color w:val="000000"/>
              </w:rPr>
              <w:t>0.95</w:t>
            </w:r>
            <w:commentRangeEnd w:id="11"/>
            <w:r w:rsidR="00E25682">
              <w:rPr>
                <w:rStyle w:val="CommentReference"/>
              </w:rPr>
              <w:commentReference w:id="11"/>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t>
            </w:r>
            <w:proofErr w:type="gramStart"/>
            <w:r w:rsidRPr="007C05E6">
              <w:rPr>
                <w:rFonts w:eastAsia="Times New Roman" w:cs="Times New Roman"/>
                <w:b/>
                <w:bCs/>
                <w:color w:val="000000"/>
              </w:rPr>
              <w:t>roof</w:t>
            </w:r>
            <w:proofErr w:type="gramEnd"/>
            <w:r w:rsidRPr="007C05E6">
              <w:rPr>
                <w:rFonts w:eastAsia="Times New Roman" w:cs="Times New Roman"/>
                <w:b/>
                <w:bCs/>
                <w:color w:val="000000"/>
              </w:rPr>
              <w:t>,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12"/>
            <w:r w:rsidRPr="007C05E6">
              <w:rPr>
                <w:rFonts w:eastAsia="Times New Roman" w:cs="Times New Roman"/>
                <w:b/>
                <w:bCs/>
                <w:color w:val="000000"/>
              </w:rPr>
              <w:t>Forcing Weather Observations</w:t>
            </w:r>
            <w:commentRangeEnd w:id="12"/>
            <w:r w:rsidR="00E25682">
              <w:rPr>
                <w:rStyle w:val="CommentReference"/>
              </w:rPr>
              <w:commentReference w:id="12"/>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1199E">
      <w:pPr>
        <w:pStyle w:val="Heading2"/>
      </w:pPr>
      <w:commentRangeStart w:id="13"/>
      <w:commentRangeStart w:id="14"/>
      <w:commentRangeStart w:id="15"/>
      <w:commentRangeStart w:id="16"/>
      <w:commentRangeStart w:id="17"/>
      <w:r>
        <w:t>Performance</w:t>
      </w:r>
      <w:commentRangeEnd w:id="13"/>
      <w:r w:rsidR="00E25682">
        <w:rPr>
          <w:rStyle w:val="CommentReference"/>
          <w:rFonts w:eastAsiaTheme="minorEastAsia" w:cstheme="minorBidi"/>
          <w:b w:val="0"/>
          <w:lang w:eastAsia="zh-CN"/>
        </w:rPr>
        <w:commentReference w:id="13"/>
      </w:r>
      <w:commentRangeEnd w:id="14"/>
      <w:r w:rsidR="0000631C">
        <w:rPr>
          <w:rStyle w:val="CommentReference"/>
          <w:rFonts w:eastAsiaTheme="minorEastAsia" w:cstheme="minorBidi"/>
          <w:b w:val="0"/>
          <w:lang w:eastAsia="zh-CN"/>
        </w:rPr>
        <w:commentReference w:id="14"/>
      </w:r>
      <w:commentRangeEnd w:id="15"/>
      <w:r w:rsidR="008D31A8">
        <w:rPr>
          <w:rStyle w:val="CommentReference"/>
          <w:rFonts w:eastAsiaTheme="minorEastAsia" w:cstheme="minorBidi"/>
          <w:b w:val="0"/>
          <w:lang w:eastAsia="zh-CN"/>
        </w:rPr>
        <w:commentReference w:id="15"/>
      </w:r>
      <w:commentRangeEnd w:id="16"/>
      <w:r w:rsidR="008D31A8">
        <w:rPr>
          <w:rStyle w:val="CommentReference"/>
          <w:rFonts w:eastAsiaTheme="minorEastAsia" w:cstheme="minorBidi"/>
          <w:b w:val="0"/>
          <w:lang w:eastAsia="zh-CN"/>
        </w:rPr>
        <w:commentReference w:id="16"/>
      </w:r>
      <w:commentRangeEnd w:id="17"/>
      <w:r w:rsidR="008D31A8">
        <w:rPr>
          <w:rStyle w:val="CommentReference"/>
          <w:rFonts w:eastAsiaTheme="minorEastAsia" w:cstheme="minorBidi"/>
          <w:b w:val="0"/>
          <w:lang w:eastAsia="zh-CN"/>
        </w:rPr>
        <w:commentReference w:id="17"/>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767F8C">
      <w:pPr>
        <w:pStyle w:val="Heading1"/>
        <w:rPr>
          <w:rFonts w:cs="Times New Roman"/>
        </w:rPr>
      </w:pPr>
      <w:r w:rsidRPr="00EA268D">
        <w:rPr>
          <w:rFonts w:cs="Times New Roman"/>
        </w:rPr>
        <w:t>Vancouver Rural</w:t>
      </w:r>
      <w:r w:rsidR="00F80997">
        <w:rPr>
          <w:rFonts w:cs="Times New Roman"/>
        </w:rPr>
        <w:t xml:space="preserve"> </w:t>
      </w:r>
      <w:r w:rsidRPr="00EA268D">
        <w:rPr>
          <w:rFonts w:cs="Times New Roman"/>
        </w:rPr>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390B48EF" w:rsidR="005F3B85" w:rsidRDefault="0066520B" w:rsidP="007B0092">
      <w:pPr>
        <w:pStyle w:val="Caption"/>
      </w:pPr>
      <w:r>
        <w:t xml:space="preserve">Figure </w:t>
      </w:r>
      <w:fldSimple w:instr=" SEQ Figure \* ARABIC ">
        <w:r>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8E5622">
      <w:pPr>
        <w:pStyle w:val="Heading2"/>
      </w:pPr>
      <w:r>
        <w:t>Campaign introduction</w:t>
      </w:r>
    </w:p>
    <w:p w14:paraId="0C5586F3" w14:textId="7BEE9957" w:rsidR="009721B4" w:rsidRPr="00EA268D" w:rsidRDefault="009721B4" w:rsidP="009721B4">
      <w:pPr>
        <w:rPr>
          <w:rFonts w:cs="Times New Roman"/>
        </w:rPr>
      </w:pPr>
      <w:commentRangeStart w:id="18"/>
      <w:r w:rsidRPr="00EA268D">
        <w:rPr>
          <w:rFonts w:cs="Times New Roman"/>
        </w:rPr>
        <w:t>The</w:t>
      </w:r>
      <w:commentRangeEnd w:id="18"/>
      <w:r w:rsidR="00E25682">
        <w:rPr>
          <w:rStyle w:val="CommentReference"/>
        </w:rPr>
        <w:commentReference w:id="18"/>
      </w:r>
      <w:r w:rsidRPr="00EA268D">
        <w:rPr>
          <w:rFonts w:cs="Times New Roman"/>
        </w:rPr>
        <w:t xml:space="preserve"> </w:t>
      </w:r>
      <w:r w:rsidR="00193DD1">
        <w:rPr>
          <w:rFonts w:cs="Times New Roman"/>
        </w:rPr>
        <w:t>Sunset neighborhood field measurements</w:t>
      </w:r>
      <w:r w:rsidRPr="00EA268D">
        <w:rPr>
          <w:rFonts w:cs="Times New Roman"/>
        </w:rPr>
        <w:t xml:space="preserve"> campaign has been conducted in </w:t>
      </w:r>
      <w:r w:rsidR="00193DD1">
        <w:rPr>
          <w:rFonts w:cs="Times New Roman"/>
        </w:rPr>
        <w:t>Vancouver</w:t>
      </w:r>
      <w:r w:rsidRPr="00EA268D">
        <w:rPr>
          <w:rFonts w:cs="Times New Roman"/>
        </w:rPr>
        <w:t xml:space="preserve">, </w:t>
      </w:r>
      <w:r w:rsidR="00193DD1">
        <w:rPr>
          <w:rFonts w:cs="Times New Roman"/>
        </w:rPr>
        <w:t xml:space="preserve">Canada, in 2008. </w:t>
      </w:r>
      <w:r w:rsidRPr="00EA268D">
        <w:rPr>
          <w:rFonts w:cs="Times New Roman"/>
        </w:rPr>
        <w:t xml:space="preserve">As summarized in </w:t>
      </w:r>
      <w:r w:rsidR="00471EFA">
        <w:rPr>
          <w:rFonts w:cs="Times New Roman"/>
        </w:rPr>
        <w:fldChar w:fldCharType="begin"/>
      </w:r>
      <w:r w:rsidR="00471EFA">
        <w:rPr>
          <w:rFonts w:cs="Times New Roman"/>
        </w:rPr>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Pr>
          <w:rFonts w:cs="Times New Roman"/>
        </w:rPr>
        <w:fldChar w:fldCharType="separate"/>
      </w:r>
      <w:r w:rsidR="00471EFA" w:rsidRPr="00471EFA">
        <w:rPr>
          <w:rFonts w:cs="Times New Roman"/>
        </w:rPr>
        <w:t>[7]</w:t>
      </w:r>
      <w:r w:rsidR="00471EFA">
        <w:rPr>
          <w:rFonts w:cs="Times New Roman"/>
        </w:rPr>
        <w:fldChar w:fldCharType="end"/>
      </w:r>
      <w:r w:rsidRPr="00EA268D">
        <w:rPr>
          <w:rFonts w:cs="Times New Roman"/>
        </w:rPr>
        <w:t>, the</w:t>
      </w:r>
      <w:r w:rsidR="00193DD1">
        <w:rPr>
          <w:rFonts w:cs="Times New Roman"/>
        </w:rPr>
        <w:t xml:space="preserve"> neighborhood is classified as LCZ-9 “open-set </w:t>
      </w:r>
      <w:proofErr w:type="spellStart"/>
      <w:r w:rsidR="00193DD1">
        <w:rPr>
          <w:rFonts w:cs="Times New Roman"/>
        </w:rPr>
        <w:t>lowrise</w:t>
      </w:r>
      <w:proofErr w:type="spellEnd"/>
      <w:r w:rsidR="00193DD1">
        <w:rPr>
          <w:rFonts w:cs="Times New Roman"/>
        </w:rPr>
        <w:t>” and primarily residential area.</w:t>
      </w:r>
      <w:r w:rsidRPr="00EA268D">
        <w:rPr>
          <w:rFonts w:cs="Times New Roman"/>
        </w:rPr>
        <w:t xml:space="preserve"> </w:t>
      </w:r>
      <w:r>
        <w:rPr>
          <w:rFonts w:cs="Times New Roman"/>
        </w:rPr>
        <w:t xml:space="preserve">In this study, Post 80s </w:t>
      </w:r>
      <w:r w:rsidR="00193DD1">
        <w:rPr>
          <w:rFonts w:cs="Times New Roman"/>
        </w:rPr>
        <w:t>Small</w:t>
      </w:r>
      <w:r>
        <w:rPr>
          <w:rFonts w:cs="Times New Roman"/>
        </w:rPr>
        <w:t xml:space="preserve"> Office 4</w:t>
      </w:r>
      <w:r w:rsidR="00193DD1">
        <w:rPr>
          <w:rFonts w:cs="Times New Roman"/>
        </w:rPr>
        <w:t>C</w:t>
      </w:r>
      <w:r>
        <w:rPr>
          <w:rFonts w:cs="Times New Roman"/>
        </w:rPr>
        <w:t xml:space="preserve"> from DOE website</w:t>
      </w:r>
      <w:r w:rsidR="00873F8D">
        <w:rPr>
          <w:rFonts w:cs="Times New Roman"/>
        </w:rPr>
        <w:t xml:space="preserve"> </w:t>
      </w:r>
      <w:r w:rsidR="00873F8D">
        <w:rPr>
          <w:rFonts w:cs="Times New Roman"/>
        </w:rPr>
        <w:fldChar w:fldCharType="begin"/>
      </w:r>
      <w:r w:rsidR="00873F8D">
        <w:rPr>
          <w:rFonts w:cs="Times New Roman"/>
        </w:rPr>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Pr>
          <w:rFonts w:cs="Times New Roman"/>
        </w:rPr>
        <w:fldChar w:fldCharType="separate"/>
      </w:r>
      <w:r w:rsidR="00873F8D" w:rsidRPr="00873F8D">
        <w:rPr>
          <w:rFonts w:cs="Times New Roman"/>
        </w:rPr>
        <w:t>[6]</w:t>
      </w:r>
      <w:r w:rsidR="00873F8D">
        <w:rPr>
          <w:rFonts w:cs="Times New Roman"/>
        </w:rPr>
        <w:fldChar w:fldCharType="end"/>
      </w:r>
      <w:r>
        <w:rPr>
          <w:rFonts w:cs="Times New Roman"/>
        </w:rPr>
        <w:t xml:space="preserve"> has been used as the prototype building energy model, while </w:t>
      </w:r>
      <w:r w:rsidR="00193DD1">
        <w:rPr>
          <w:rFonts w:cs="Times New Roman"/>
        </w:rPr>
        <w:t>its internal gains has been modified as residential type.</w:t>
      </w:r>
    </w:p>
    <w:p w14:paraId="4826CA1B" w14:textId="7A10F8C2" w:rsidR="009721B4" w:rsidRDefault="009721B4" w:rsidP="009721B4">
      <w:pPr>
        <w:rPr>
          <w:rFonts w:cs="Times New Roman"/>
        </w:rPr>
      </w:pPr>
      <w:r>
        <w:rPr>
          <w:rFonts w:cs="Times New Roman"/>
        </w:rPr>
        <w:lastRenderedPageBreak/>
        <w:t>As for the</w:t>
      </w:r>
      <w:r w:rsidRPr="00EA268D">
        <w:rPr>
          <w:rFonts w:cs="Times New Roman"/>
        </w:rPr>
        <w:t xml:space="preserve"> forcing weather observations dataset</w:t>
      </w:r>
      <w:r>
        <w:rPr>
          <w:rFonts w:cs="Times New Roman"/>
        </w:rPr>
        <w:t xml:space="preserve">, </w:t>
      </w:r>
      <w:r w:rsidR="008F4217" w:rsidRPr="00EA268D">
        <w:rPr>
          <w:rFonts w:cs="Times New Roman"/>
          <w:lang w:eastAsia="en-US"/>
        </w:rPr>
        <w:t xml:space="preserve">CAN_BC_Vancouver.718920_CWEC has been selected as the </w:t>
      </w:r>
      <w:r w:rsidR="008F4217">
        <w:rPr>
          <w:rFonts w:cs="Times New Roman"/>
          <w:lang w:eastAsia="en-US"/>
        </w:rPr>
        <w:t>EPW</w:t>
      </w:r>
      <w:r w:rsidR="008F4217" w:rsidRPr="00EA268D">
        <w:rPr>
          <w:rFonts w:cs="Times New Roman"/>
          <w:lang w:eastAsia="en-US"/>
        </w:rPr>
        <w:t xml:space="preserve"> template</w:t>
      </w:r>
      <w:r w:rsidR="00C8616F">
        <w:rPr>
          <w:rFonts w:cs="Times New Roman"/>
          <w:lang w:eastAsia="en-US"/>
        </w:rPr>
        <w:fldChar w:fldCharType="begin"/>
      </w:r>
      <w:r w:rsidR="00C8616F">
        <w:rPr>
          <w:rFonts w:cs="Times New Roman"/>
          <w:lang w:eastAsia="en-US"/>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[8]</w:t>
      </w:r>
      <w:r w:rsidR="00C8616F">
        <w:rPr>
          <w:rFonts w:cs="Times New Roman"/>
          <w:lang w:eastAsia="en-US"/>
        </w:rPr>
        <w:fldChar w:fldCharType="end"/>
      </w:r>
      <w:r w:rsidR="008F4217">
        <w:rPr>
          <w:rFonts w:cs="Times New Roman"/>
          <w:lang w:eastAsia="en-US"/>
        </w:rPr>
        <w:t>. And t</w:t>
      </w:r>
      <w:r w:rsidR="008F4217" w:rsidRPr="00EA268D">
        <w:rPr>
          <w:rFonts w:cs="Times New Roman"/>
          <w:lang w:eastAsia="en-US"/>
        </w:rPr>
        <w:t xml:space="preserve">he Integrated Surface Dataset (Global, Hourly) </w:t>
      </w:r>
      <w:r w:rsidR="00C8616F">
        <w:rPr>
          <w:rFonts w:cs="Times New Roman"/>
          <w:lang w:eastAsia="en-US"/>
        </w:rPr>
        <w:fldChar w:fldCharType="begin"/>
      </w:r>
      <w:r w:rsidR="00C8616F">
        <w:rPr>
          <w:rFonts w:cs="Times New Roman"/>
          <w:lang w:eastAsia="en-US"/>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[9]</w:t>
      </w:r>
      <w:r w:rsidR="00C8616F">
        <w:rPr>
          <w:rFonts w:cs="Times New Roman"/>
          <w:lang w:eastAsia="en-US"/>
        </w:rPr>
        <w:fldChar w:fldCharType="end"/>
      </w:r>
      <w:r w:rsidR="008F4217" w:rsidRPr="00EA268D">
        <w:rPr>
          <w:rFonts w:cs="Times New Roman"/>
          <w:lang w:eastAsia="en-US"/>
        </w:rPr>
        <w:t>data for weather station 718920 (Vancouver International Airport for 2008) has been used as the actual rural measurement</w:t>
      </w:r>
      <w:r w:rsidR="008F4217">
        <w:rPr>
          <w:rFonts w:cs="Times New Roman"/>
        </w:rPr>
        <w:t xml:space="preserve">s. And the missing data has been filled will interpolated data </w:t>
      </w:r>
      <w:commentRangeStart w:id="19"/>
      <w:r w:rsidR="008F4217">
        <w:rPr>
          <w:rFonts w:cs="Times New Roman"/>
        </w:rPr>
        <w:t>from their neighboring measurements</w:t>
      </w:r>
      <w:commentRangeEnd w:id="19"/>
      <w:r w:rsidR="00E25682">
        <w:rPr>
          <w:rStyle w:val="CommentReference"/>
        </w:rPr>
        <w:commentReference w:id="19"/>
      </w:r>
      <w:r w:rsidR="008F4217">
        <w:rPr>
          <w:rFonts w:cs="Times New Roman"/>
        </w:rPr>
        <w:t xml:space="preserve"> before they were formatted as hourly EPW file. </w:t>
      </w:r>
      <w:commentRangeStart w:id="20"/>
      <w:r w:rsidR="008F4217" w:rsidRPr="00EA268D">
        <w:rPr>
          <w:rFonts w:cs="Times New Roman"/>
          <w:lang w:eastAsia="en-US"/>
        </w:rPr>
        <w:t xml:space="preserve">TMP, DEW, SLP </w:t>
      </w:r>
      <w:r w:rsidR="008F4217">
        <w:rPr>
          <w:rFonts w:cs="Times New Roman"/>
          <w:lang w:eastAsia="en-US"/>
        </w:rPr>
        <w:t>from</w:t>
      </w:r>
      <w:r w:rsidR="008F4217" w:rsidRPr="00EA268D">
        <w:rPr>
          <w:rFonts w:cs="Times New Roman"/>
          <w:lang w:eastAsia="en-US"/>
        </w:rPr>
        <w:t xml:space="preserve"> the Integrated Surface Dataset have been used to calculate real time dry bulb air temperature, dew point temperature, relative humidity, and atmospheric pressure</w:t>
      </w:r>
      <w:r w:rsidR="008F4217">
        <w:rPr>
          <w:rFonts w:cs="Times New Roman"/>
          <w:lang w:eastAsia="en-US"/>
        </w:rPr>
        <w:t>.</w:t>
      </w:r>
      <w:r w:rsidR="008F4217">
        <w:rPr>
          <w:rFonts w:cs="Times New Roman"/>
        </w:rPr>
        <w:t xml:space="preserve"> </w:t>
      </w:r>
      <w:commentRangeEnd w:id="20"/>
      <w:r w:rsidR="00E25682">
        <w:rPr>
          <w:rStyle w:val="CommentReference"/>
        </w:rPr>
        <w:commentReference w:id="20"/>
      </w:r>
      <w:r w:rsidRPr="00EA268D">
        <w:rPr>
          <w:rFonts w:cs="Times New Roman"/>
        </w:rPr>
        <w:t xml:space="preserve">The validating weather observations are compared to the model predictions of air temperature within building heights on a </w:t>
      </w:r>
      <w:r w:rsidR="008F4217">
        <w:rPr>
          <w:rFonts w:cs="Times New Roman"/>
        </w:rPr>
        <w:t>30mins</w:t>
      </w:r>
      <w:r w:rsidRPr="00EA268D">
        <w:rPr>
          <w:rFonts w:cs="Times New Roman"/>
        </w:rPr>
        <w:t xml:space="preserve"> basis.</w:t>
      </w:r>
      <w:r>
        <w:rPr>
          <w:rFonts w:cs="Times New Roman"/>
        </w:rPr>
        <w:t xml:space="preserve">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02768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0F651B">
      <w:pPr>
        <w:pStyle w:val="Heading1"/>
        <w:rPr>
          <w:rFonts w:cs="Times New Roman"/>
          <w:lang w:eastAsia="en-US"/>
        </w:rPr>
      </w:pPr>
      <w:r w:rsidRPr="00EA268D">
        <w:rPr>
          <w:rFonts w:cs="Times New Roman"/>
          <w:lang w:eastAsia="en-US"/>
        </w:rPr>
        <w:t>Vancouver Top</w:t>
      </w:r>
      <w:r w:rsidR="005B2527">
        <w:rPr>
          <w:rFonts w:cs="Times New Roman"/>
          <w:lang w:eastAsia="en-US"/>
        </w:rPr>
        <w:t xml:space="preserve"> </w:t>
      </w:r>
      <w:r w:rsidRPr="00EA268D">
        <w:rPr>
          <w:rFonts w:cs="Times New Roman"/>
          <w:lang w:eastAsia="en-US"/>
        </w:rPr>
        <w:t>Forcing</w:t>
      </w:r>
    </w:p>
    <w:p w14:paraId="2CFFCC59" w14:textId="1BE58C5D" w:rsidR="00027689" w:rsidRPr="00EA268D" w:rsidRDefault="005B2527" w:rsidP="003F5940">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0F651B">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60C6F11C" w:rsidR="00873FDF" w:rsidDel="00E25682" w:rsidRDefault="00873FDF" w:rsidP="000F651B">
      <w:pPr>
        <w:rPr>
          <w:del w:id="21" w:author="LipingWang" w:date="2022-10-21T16:52:00Z"/>
          <w:rFonts w:cs="Times New Roman"/>
          <w:lang w:eastAsia="en-US"/>
        </w:rPr>
      </w:pPr>
    </w:p>
    <w:p w14:paraId="4EFCC981" w14:textId="002B690D" w:rsidR="00DB7FA4" w:rsidDel="00E25682" w:rsidRDefault="00DB7FA4" w:rsidP="000F651B">
      <w:pPr>
        <w:rPr>
          <w:del w:id="22" w:author="LipingWang" w:date="2022-10-21T16:52:00Z"/>
          <w:rFonts w:cs="Times New Roman"/>
          <w:lang w:eastAsia="en-US"/>
        </w:rPr>
      </w:pPr>
    </w:p>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1C13D4">
      <w:pPr>
        <w:pStyle w:val="Heading1"/>
        <w:rPr>
          <w:rFonts w:cs="Times New Roman"/>
          <w:lang w:eastAsia="en-US"/>
        </w:rPr>
      </w:pPr>
      <w:r w:rsidRPr="00EA268D">
        <w:rPr>
          <w:rFonts w:cs="Times New Roman"/>
          <w:lang w:eastAsia="en-US"/>
        </w:rPr>
        <w:t>References</w:t>
      </w:r>
    </w:p>
    <w:p w14:paraId="43A1385C" w14:textId="77777777" w:rsidR="00C8616F" w:rsidRPr="00C8616F" w:rsidRDefault="001C13D4" w:rsidP="00C8616F">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C8616F" w:rsidRPr="00C8616F">
        <w:rPr>
          <w:rFonts w:cs="Times New Roman"/>
        </w:rPr>
        <w:t>[1]</w:t>
      </w:r>
      <w:r w:rsidR="00C8616F" w:rsidRPr="00C8616F">
        <w:rPr>
          <w:rFonts w:cs="Times New Roman"/>
        </w:rPr>
        <w:tab/>
        <w:t xml:space="preserve">A. Christen and R. Vogt, “Energy and radiation balance of a central European city,” </w:t>
      </w:r>
      <w:r w:rsidR="00C8616F" w:rsidRPr="00C8616F">
        <w:rPr>
          <w:rFonts w:cs="Times New Roman"/>
          <w:i/>
          <w:iCs/>
        </w:rPr>
        <w:t>International Journal of Climatology</w:t>
      </w:r>
      <w:r w:rsidR="00C8616F" w:rsidRPr="00C8616F">
        <w:rPr>
          <w:rFonts w:cs="Times New Roman"/>
        </w:rPr>
        <w:t>, vol. 24, no. 11, pp. 1395–1421, 2004, doi: 10.1002/joc.1074.</w:t>
      </w:r>
    </w:p>
    <w:p w14:paraId="1AFBFC9D" w14:textId="77777777" w:rsidR="00C8616F" w:rsidRPr="00C8616F" w:rsidRDefault="00C8616F" w:rsidP="00C8616F">
      <w:pPr>
        <w:pStyle w:val="Bibliography"/>
        <w:rPr>
          <w:rFonts w:cs="Times New Roman"/>
        </w:rPr>
      </w:pPr>
      <w:r w:rsidRPr="00C8616F">
        <w:rPr>
          <w:rFonts w:cs="Times New Roman"/>
        </w:rPr>
        <w:t>[2]</w:t>
      </w:r>
      <w:r w:rsidRPr="00C8616F">
        <w:rPr>
          <w:rFonts w:cs="Times New Roman"/>
        </w:rPr>
        <w:tab/>
        <w:t xml:space="preserve">M. Moradi, E. S. Krayenhoff, and A. A. Aliabadi, “A comprehensive indoor–outdoor urban climate model with hydrology: The Vertical City Weather Generator (VCWG v2.0.0),” </w:t>
      </w:r>
      <w:r w:rsidRPr="00C8616F">
        <w:rPr>
          <w:rFonts w:cs="Times New Roman"/>
          <w:i/>
          <w:iCs/>
        </w:rPr>
        <w:t>Building and Environment</w:t>
      </w:r>
      <w:r w:rsidRPr="00C8616F">
        <w:rPr>
          <w:rFonts w:cs="Times New Roman"/>
        </w:rPr>
        <w:t>, vol. 207, p. 108406, Jan. 2022, doi: 10.1016/j.buildenv.2021.108406.</w:t>
      </w:r>
    </w:p>
    <w:p w14:paraId="5016C8AF" w14:textId="77777777" w:rsidR="00C8616F" w:rsidRPr="00C8616F" w:rsidRDefault="00C8616F" w:rsidP="00C8616F">
      <w:pPr>
        <w:pStyle w:val="Bibliography"/>
        <w:rPr>
          <w:rFonts w:cs="Times New Roman"/>
        </w:rPr>
      </w:pPr>
      <w:r w:rsidRPr="00C8616F">
        <w:rPr>
          <w:rFonts w:cs="Times New Roman"/>
        </w:rPr>
        <w:t>[3]</w:t>
      </w:r>
      <w:r w:rsidRPr="00C8616F">
        <w:rPr>
          <w:rFonts w:cs="Times New Roman"/>
        </w:rPr>
        <w:tab/>
        <w:t xml:space="preserve">B. Bueno, L. Norford, J. Hidalgo, and G. Pigeon, “The urban weather generator,” </w:t>
      </w:r>
      <w:r w:rsidRPr="00C8616F">
        <w:rPr>
          <w:rFonts w:cs="Times New Roman"/>
          <w:i/>
          <w:iCs/>
        </w:rPr>
        <w:t>Journal of Building Performance Simulation</w:t>
      </w:r>
      <w:r w:rsidRPr="00C8616F">
        <w:rPr>
          <w:rFonts w:cs="Times New Roman"/>
        </w:rPr>
        <w:t>, vol. 6, no. 4, pp. 269–281, Jul. 2013, doi: 10.1080/19401493.2012.718797.</w:t>
      </w:r>
    </w:p>
    <w:p w14:paraId="151DBD84" w14:textId="77777777" w:rsidR="00C8616F" w:rsidRPr="00C8616F" w:rsidRDefault="00C8616F" w:rsidP="00C8616F">
      <w:pPr>
        <w:pStyle w:val="Bibliography"/>
        <w:rPr>
          <w:rFonts w:cs="Times New Roman"/>
        </w:rPr>
      </w:pPr>
      <w:r w:rsidRPr="00C8616F">
        <w:rPr>
          <w:rFonts w:cs="Times New Roman"/>
        </w:rPr>
        <w:t>[4]</w:t>
      </w:r>
      <w:r w:rsidRPr="00C8616F">
        <w:rPr>
          <w:rFonts w:cs="Times New Roman"/>
        </w:rPr>
        <w:tab/>
        <w:t>“BUBBLE - Basel Urban Boundary Layer Experiment.” https://www.mcr.unibas.ch/dolueg2/projects/campaigns/BUBBLE/textpages/ob_frameset.en.htm (accessed Oct. 21, 2022).</w:t>
      </w:r>
    </w:p>
    <w:p w14:paraId="30FC1F8F" w14:textId="77777777" w:rsidR="00C8616F" w:rsidRPr="00C8616F" w:rsidRDefault="00C8616F" w:rsidP="00C8616F">
      <w:pPr>
        <w:pStyle w:val="Bibliography"/>
        <w:rPr>
          <w:rFonts w:cs="Times New Roman"/>
        </w:rPr>
      </w:pPr>
      <w:r w:rsidRPr="00C8616F">
        <w:rPr>
          <w:rFonts w:cs="Times New Roman"/>
        </w:rPr>
        <w:t>[5]</w:t>
      </w:r>
      <w:r w:rsidRPr="00C8616F">
        <w:rPr>
          <w:rFonts w:cs="Times New Roman"/>
        </w:rPr>
        <w:tab/>
        <w:t xml:space="preserve">V. Masson </w:t>
      </w:r>
      <w:r w:rsidRPr="00C8616F">
        <w:rPr>
          <w:rFonts w:cs="Times New Roman"/>
          <w:i/>
          <w:iCs/>
        </w:rPr>
        <w:t>et al.</w:t>
      </w:r>
      <w:r w:rsidRPr="00C8616F">
        <w:rPr>
          <w:rFonts w:cs="Times New Roman"/>
        </w:rPr>
        <w:t xml:space="preserve">, “The Canopy and Aerosol Particles Interactions in TOulouse Urban Layer (CAPITOUL) experiment,” </w:t>
      </w:r>
      <w:r w:rsidRPr="00C8616F">
        <w:rPr>
          <w:rFonts w:cs="Times New Roman"/>
          <w:i/>
          <w:iCs/>
        </w:rPr>
        <w:t>Meteorol Atmos Phys</w:t>
      </w:r>
      <w:r w:rsidRPr="00C8616F">
        <w:rPr>
          <w:rFonts w:cs="Times New Roman"/>
        </w:rPr>
        <w:t>, vol. 102, no. 3, p. 135, Dec. 2008, doi: 10.1007/s00703-008-0289-4.</w:t>
      </w:r>
    </w:p>
    <w:p w14:paraId="53538A0A" w14:textId="77777777" w:rsidR="00C8616F" w:rsidRPr="00C8616F" w:rsidRDefault="00C8616F" w:rsidP="00C8616F">
      <w:pPr>
        <w:pStyle w:val="Bibliography"/>
        <w:rPr>
          <w:rFonts w:cs="Times New Roman"/>
        </w:rPr>
      </w:pPr>
      <w:r w:rsidRPr="00C8616F">
        <w:rPr>
          <w:rFonts w:cs="Times New Roman"/>
        </w:rPr>
        <w:t>[6]</w:t>
      </w:r>
      <w:r w:rsidRPr="00C8616F">
        <w:rPr>
          <w:rFonts w:cs="Times New Roman"/>
        </w:rPr>
        <w:tab/>
        <w:t xml:space="preserve">“Commercial Reference Buildings,” </w:t>
      </w:r>
      <w:r w:rsidRPr="00C8616F">
        <w:rPr>
          <w:rFonts w:cs="Times New Roman"/>
          <w:i/>
          <w:iCs/>
        </w:rPr>
        <w:t>Energy.gov</w:t>
      </w:r>
      <w:r w:rsidRPr="00C8616F">
        <w:rPr>
          <w:rFonts w:cs="Times New Roman"/>
        </w:rPr>
        <w:t>. https://www.energy.gov/eere/buildings/commercial-reference-buildings (accessed May 30, 2022).</w:t>
      </w:r>
    </w:p>
    <w:p w14:paraId="46E37A59" w14:textId="77777777" w:rsidR="00C8616F" w:rsidRPr="00C8616F" w:rsidRDefault="00C8616F" w:rsidP="00C8616F">
      <w:pPr>
        <w:pStyle w:val="Bibliography"/>
        <w:rPr>
          <w:rFonts w:cs="Times New Roman"/>
        </w:rPr>
      </w:pPr>
      <w:r w:rsidRPr="00C8616F">
        <w:rPr>
          <w:rFonts w:cs="Times New Roman"/>
        </w:rPr>
        <w:t>[7]</w:t>
      </w:r>
      <w:r w:rsidRPr="00C8616F">
        <w:rPr>
          <w:rFonts w:cs="Times New Roman"/>
        </w:rPr>
        <w:tab/>
        <w:t xml:space="preserve">B. Crawford and A. Christen, “Spatial source attribution of measured urban eddy covariance CO2 fluxes,” </w:t>
      </w:r>
      <w:r w:rsidRPr="00C8616F">
        <w:rPr>
          <w:rFonts w:cs="Times New Roman"/>
          <w:i/>
          <w:iCs/>
        </w:rPr>
        <w:t>Theor Appl Climatol</w:t>
      </w:r>
      <w:r w:rsidRPr="00C8616F">
        <w:rPr>
          <w:rFonts w:cs="Times New Roman"/>
        </w:rPr>
        <w:t>, vol. 119, no. 3–4, pp. 733–755, Feb. 2015, doi: 10.1007/s00704-014-1124-0.</w:t>
      </w:r>
    </w:p>
    <w:p w14:paraId="1FD98492" w14:textId="77777777" w:rsidR="00C8616F" w:rsidRPr="00C8616F" w:rsidRDefault="00C8616F" w:rsidP="00C8616F">
      <w:pPr>
        <w:pStyle w:val="Bibliography"/>
        <w:rPr>
          <w:rFonts w:cs="Times New Roman"/>
        </w:rPr>
      </w:pPr>
      <w:r w:rsidRPr="00C8616F">
        <w:rPr>
          <w:rFonts w:cs="Times New Roman"/>
        </w:rPr>
        <w:t>[8]</w:t>
      </w:r>
      <w:r w:rsidRPr="00C8616F">
        <w:rPr>
          <w:rFonts w:cs="Times New Roman"/>
        </w:rPr>
        <w:tab/>
        <w:t>“EnergyPlus.” https://energyplus.net/weather (accessed Oct. 21, 2022).</w:t>
      </w:r>
    </w:p>
    <w:p w14:paraId="76BF9F84" w14:textId="77777777" w:rsidR="00C8616F" w:rsidRPr="00C8616F" w:rsidRDefault="00C8616F" w:rsidP="00C8616F">
      <w:pPr>
        <w:pStyle w:val="Bibliography"/>
        <w:rPr>
          <w:rFonts w:cs="Times New Roman"/>
        </w:rPr>
      </w:pPr>
      <w:r w:rsidRPr="00C8616F">
        <w:rPr>
          <w:rFonts w:cs="Times New Roman"/>
        </w:rPr>
        <w:t>[9]</w:t>
      </w:r>
      <w:r w:rsidRPr="00C8616F">
        <w:rPr>
          <w:rFonts w:cs="Times New Roman"/>
        </w:rPr>
        <w:tab/>
        <w:t>“Data Search | National Centers for Environmental Information (NCEI).” https://www.ncei.noaa.gov/access/search/data-search/global-hourly (accessed Oct. 21, 2022).</w:t>
      </w:r>
    </w:p>
    <w:p w14:paraId="5F74D934" w14:textId="73E5144C"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082AF9">
      <w:pPr>
        <w:pStyle w:val="Heading1"/>
        <w:rPr>
          <w:rFonts w:cs="Times New Roman"/>
          <w:lang w:eastAsia="en-US"/>
        </w:rPr>
      </w:pPr>
      <w:r w:rsidRPr="00EA268D">
        <w:rPr>
          <w:rFonts w:cs="Times New Roman"/>
          <w:lang w:eastAsia="en-US"/>
        </w:rPr>
        <w:lastRenderedPageBreak/>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C10858">
      <w:pPr>
        <w:pStyle w:val="Heading2"/>
      </w:pPr>
      <w:r w:rsidRPr="00EA268D">
        <w:t>Site configuration</w:t>
      </w:r>
    </w:p>
    <w:p w14:paraId="1D3DA3F0" w14:textId="77777777" w:rsidR="00C10858" w:rsidRPr="00EA268D" w:rsidRDefault="00C10858" w:rsidP="007B0092">
      <w:pPr>
        <w:pStyle w:val="Caption"/>
      </w:pPr>
      <w:r w:rsidRPr="00EA268D">
        <w:t xml:space="preserve">Table </w:t>
      </w:r>
      <w:fldSimple w:instr=" SEQ Table \* ARABIC ">
        <w:r w:rsidRPr="00EA268D">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lastRenderedPageBreak/>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pingWang" w:date="2022-10-21T16:24:00Z" w:initials="LW">
    <w:p w14:paraId="3017FAE0" w14:textId="404E3B02" w:rsidR="00E25682" w:rsidRDefault="00E25682">
      <w:pPr>
        <w:pStyle w:val="CommentText"/>
      </w:pPr>
      <w:r>
        <w:rPr>
          <w:rStyle w:val="CommentReference"/>
        </w:rPr>
        <w:annotationRef/>
      </w:r>
      <w:r>
        <w:t>reference</w:t>
      </w:r>
    </w:p>
  </w:comment>
  <w:comment w:id="1" w:author="LipingWang" w:date="2022-10-21T16:24:00Z" w:initials="LW">
    <w:p w14:paraId="08C93439" w14:textId="0D1D176A" w:rsidR="00E25682" w:rsidRDefault="00E25682">
      <w:pPr>
        <w:pStyle w:val="CommentText"/>
      </w:pPr>
      <w:r>
        <w:rPr>
          <w:rStyle w:val="CommentReference"/>
        </w:rPr>
        <w:annotationRef/>
      </w:r>
      <w:r>
        <w:t>reference</w:t>
      </w:r>
    </w:p>
  </w:comment>
  <w:comment w:id="2"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3" w:author="LipingWang" w:date="2022-10-21T16:26:00Z" w:initials="LW">
    <w:p w14:paraId="593BB574" w14:textId="635CFBD5" w:rsidR="00E25682" w:rsidRDefault="00E25682">
      <w:pPr>
        <w:pStyle w:val="CommentText"/>
      </w:pPr>
      <w:r>
        <w:rPr>
          <w:rStyle w:val="CommentReference"/>
        </w:rPr>
        <w:annotationRef/>
      </w:r>
      <w:r>
        <w:t>Why 4B, reference</w:t>
      </w:r>
    </w:p>
  </w:comment>
  <w:comment w:id="4" w:author="Lichen Wu" w:date="2022-10-21T17:06:00Z" w:initials="LW">
    <w:p w14:paraId="3BD5CD41" w14:textId="77777777" w:rsidR="00101F4B" w:rsidRDefault="00101F4B" w:rsidP="002738E2">
      <w:pPr>
        <w:pStyle w:val="CommentText"/>
      </w:pPr>
      <w:r>
        <w:rPr>
          <w:rStyle w:val="CommentReference"/>
        </w:rPr>
        <w:annotationRef/>
      </w:r>
      <w:r>
        <w:t>IECC</w:t>
      </w:r>
    </w:p>
  </w:comment>
  <w:comment w:id="5"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6"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7"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8"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9"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10"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11"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12"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13"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14"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15"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16"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17" w:author="Lichen Wu" w:date="2022-10-21T17:15:00Z" w:initials="LW">
    <w:p w14:paraId="324AFB85" w14:textId="77777777" w:rsidR="008D31A8" w:rsidRDefault="008D31A8" w:rsidP="00401EFB">
      <w:pPr>
        <w:pStyle w:val="CommentText"/>
      </w:pPr>
      <w:r>
        <w:rPr>
          <w:rStyle w:val="CommentReference"/>
        </w:rPr>
        <w:annotationRef/>
      </w:r>
      <w:r>
        <w:t>Draft</w:t>
      </w:r>
    </w:p>
  </w:comment>
  <w:comment w:id="18"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19" w:author="LipingWang" w:date="2022-10-21T16:41:00Z" w:initials="LW">
    <w:p w14:paraId="084DC046" w14:textId="702933B6" w:rsidR="00E25682" w:rsidRDefault="00E25682">
      <w:pPr>
        <w:pStyle w:val="CommentText"/>
      </w:pPr>
      <w:r>
        <w:rPr>
          <w:rStyle w:val="CommentReference"/>
        </w:rPr>
        <w:annotationRef/>
      </w:r>
      <w:r>
        <w:t>?</w:t>
      </w:r>
    </w:p>
  </w:comment>
  <w:comment w:id="20"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pingWang">
    <w15:presenceInfo w15:providerId="None" w15:userId="LipingWang"/>
  </w15:person>
  <w15:person w15:author="Lichen Wu">
    <w15:presenceInfo w15:providerId="Windows Live" w15:userId="2354933dd02d6f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748CC"/>
    <w:rsid w:val="002831CB"/>
    <w:rsid w:val="002A19EC"/>
    <w:rsid w:val="002C190B"/>
    <w:rsid w:val="002C4487"/>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31A8"/>
    <w:rsid w:val="008D69AF"/>
    <w:rsid w:val="008E2E9D"/>
    <w:rsid w:val="008E3BCF"/>
    <w:rsid w:val="008E5622"/>
    <w:rsid w:val="008F4217"/>
    <w:rsid w:val="00917753"/>
    <w:rsid w:val="00921E1D"/>
    <w:rsid w:val="009267D9"/>
    <w:rsid w:val="00943395"/>
    <w:rsid w:val="009446B0"/>
    <w:rsid w:val="00957D1D"/>
    <w:rsid w:val="009721B4"/>
    <w:rsid w:val="009754E3"/>
    <w:rsid w:val="009760E7"/>
    <w:rsid w:val="009776D1"/>
    <w:rsid w:val="00985A8E"/>
    <w:rsid w:val="009875DE"/>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452B2"/>
    <w:rsid w:val="00D45A62"/>
    <w:rsid w:val="00D67211"/>
    <w:rsid w:val="00D677D5"/>
    <w:rsid w:val="00D82D9B"/>
    <w:rsid w:val="00D97487"/>
    <w:rsid w:val="00DA406B"/>
    <w:rsid w:val="00DB7FA4"/>
    <w:rsid w:val="00DC6279"/>
    <w:rsid w:val="00DD42A6"/>
    <w:rsid w:val="00DE5E83"/>
    <w:rsid w:val="00DE73A1"/>
    <w:rsid w:val="00E07DFB"/>
    <w:rsid w:val="00E25682"/>
    <w:rsid w:val="00E34A90"/>
    <w:rsid w:val="00E43202"/>
    <w:rsid w:val="00E70D25"/>
    <w:rsid w:val="00E758A6"/>
    <w:rsid w:val="00E908C0"/>
    <w:rsid w:val="00EA0524"/>
    <w:rsid w:val="00EA268D"/>
    <w:rsid w:val="00EC25A1"/>
    <w:rsid w:val="00ED313A"/>
    <w:rsid w:val="00ED45DB"/>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165AC3"/>
    <w:pPr>
      <w:keepNext/>
      <w:keepLines/>
      <w:spacing w:before="240" w:after="0"/>
      <w:outlineLvl w:val="0"/>
    </w:pPr>
    <w:rPr>
      <w:rFonts w:eastAsiaTheme="majorEastAsia" w:cstheme="majorBidi"/>
      <w:b/>
      <w:sz w:val="24"/>
      <w:szCs w:val="32"/>
    </w:rPr>
  </w:style>
  <w:style w:type="paragraph" w:styleId="Heading2">
    <w:name w:val="heading 2"/>
    <w:basedOn w:val="Normal"/>
    <w:next w:val="Normal"/>
    <w:link w:val="Heading2Char"/>
    <w:autoRedefine/>
    <w:qFormat/>
    <w:rsid w:val="00841CA5"/>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AC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841CA5"/>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7B0092"/>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9</Pages>
  <Words>6741</Words>
  <Characters>38428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7</cp:revision>
  <dcterms:created xsi:type="dcterms:W3CDTF">2022-10-21T20:29:00Z</dcterms:created>
  <dcterms:modified xsi:type="dcterms:W3CDTF">2022-10-21T23:20:00Z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id="p2pQlLMR"/&gt;&lt;style id="http://www.zotero.org/styles/ieee" locale="en-US" hasBibliography="1" bibliographyStyleHasBeenSet="1"/&gt;&lt;prefs&gt;&lt;pref name="fieldType" value="Field"/&gt;&lt;/prefs&gt;&lt;/data&gt;</vt:lpwstr>
  </property>
</Properties>
</file>