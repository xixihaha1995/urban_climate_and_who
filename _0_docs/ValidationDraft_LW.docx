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D59FF2" w14:textId="63C0ED97" w:rsidR="00710763" w:rsidRPr="00EA268D" w:rsidRDefault="001F3349" w:rsidP="003B63F4">
      <w:pPr>
        <w:pStyle w:val="Heading1"/>
        <w:rPr>
          <w:rFonts w:cs="Times New Roman"/>
        </w:rPr>
      </w:pPr>
      <w:r w:rsidRPr="00EA268D">
        <w:rPr>
          <w:rFonts w:cs="Times New Roman"/>
        </w:rPr>
        <w:t>BUBBLE</w:t>
      </w:r>
    </w:p>
    <w:p w14:paraId="0BCAF2B2" w14:textId="77777777" w:rsidR="007F5494" w:rsidRPr="00EA268D" w:rsidRDefault="007F4D42" w:rsidP="007F5494">
      <w:pPr>
        <w:keepNext/>
        <w:rPr>
          <w:rFonts w:cs="Times New Roman"/>
        </w:rPr>
      </w:pPr>
      <w:r w:rsidRPr="00EA268D">
        <w:rPr>
          <w:rFonts w:cs="Times New Roman"/>
          <w:noProof/>
        </w:rPr>
        <w:drawing>
          <wp:inline distT="0" distB="0" distL="0" distR="0" wp14:anchorId="567724FD" wp14:editId="3733A5AA">
            <wp:extent cx="5943600" cy="3394710"/>
            <wp:effectExtent l="0" t="0" r="0" b="0"/>
            <wp:docPr id="1" name="Picture 1"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Map&#10;&#10;Description automatically generated"/>
                    <pic:cNvPicPr/>
                  </pic:nvPicPr>
                  <pic:blipFill>
                    <a:blip r:embed="rId5"/>
                    <a:stretch>
                      <a:fillRect/>
                    </a:stretch>
                  </pic:blipFill>
                  <pic:spPr>
                    <a:xfrm>
                      <a:off x="0" y="0"/>
                      <a:ext cx="5943600" cy="3394710"/>
                    </a:xfrm>
                    <a:prstGeom prst="rect">
                      <a:avLst/>
                    </a:prstGeom>
                  </pic:spPr>
                </pic:pic>
              </a:graphicData>
            </a:graphic>
          </wp:inline>
        </w:drawing>
      </w:r>
    </w:p>
    <w:p w14:paraId="1121F43E" w14:textId="2CAF65FD" w:rsidR="007F4D42" w:rsidRDefault="007F5494" w:rsidP="007B0092">
      <w:pPr>
        <w:pStyle w:val="Caption"/>
      </w:pPr>
      <w:r w:rsidRPr="00EA268D">
        <w:t xml:space="preserve">Figure </w:t>
      </w:r>
      <w:fldSimple w:instr=" SEQ Figure \* ARABIC ">
        <w:r w:rsidR="0066520B">
          <w:rPr>
            <w:noProof/>
          </w:rPr>
          <w:t>1</w:t>
        </w:r>
      </w:fldSimple>
      <w:r w:rsidRPr="00EA268D">
        <w:t xml:space="preserve"> Map of weather station network during BUBBLE campaign in Basel, Switzerland, from June 2002 to July 2002.</w:t>
      </w:r>
    </w:p>
    <w:p w14:paraId="58D3F4FD" w14:textId="5C4A5227" w:rsidR="00DA406B" w:rsidRPr="00DA406B" w:rsidRDefault="00DA406B" w:rsidP="00DA406B">
      <w:pPr>
        <w:pStyle w:val="Heading2"/>
      </w:pPr>
      <w:r>
        <w:t>Campaign introduction</w:t>
      </w:r>
    </w:p>
    <w:p w14:paraId="350A6DCB" w14:textId="4515125D" w:rsidR="00082AF9" w:rsidRPr="00EA268D" w:rsidRDefault="00082AF9" w:rsidP="00082AF9">
      <w:pPr>
        <w:rPr>
          <w:rFonts w:cs="Times New Roman"/>
        </w:rPr>
      </w:pPr>
      <w:r w:rsidRPr="00EA268D">
        <w:rPr>
          <w:rFonts w:cs="Times New Roman"/>
        </w:rPr>
        <w:t>The BUBBLE campaign has been conducted in Basel, Switzerland from June 10</w:t>
      </w:r>
      <w:r w:rsidRPr="00EA268D">
        <w:rPr>
          <w:rFonts w:cs="Times New Roman"/>
          <w:vertAlign w:val="superscript"/>
        </w:rPr>
        <w:t>th</w:t>
      </w:r>
      <w:r w:rsidRPr="00EA268D">
        <w:rPr>
          <w:rFonts w:cs="Times New Roman"/>
        </w:rPr>
        <w:t xml:space="preserve"> to July 9</w:t>
      </w:r>
      <w:r w:rsidRPr="00EA268D">
        <w:rPr>
          <w:rFonts w:cs="Times New Roman"/>
          <w:vertAlign w:val="superscript"/>
        </w:rPr>
        <w:t>th</w:t>
      </w:r>
      <w:r w:rsidRPr="00EA268D">
        <w:rPr>
          <w:rFonts w:cs="Times New Roman"/>
        </w:rPr>
        <w:t>, 2002</w:t>
      </w:r>
      <w:r w:rsidRPr="00EA268D">
        <w:rPr>
          <w:rFonts w:cs="Times New Roman"/>
        </w:rPr>
        <w:fldChar w:fldCharType="begin"/>
      </w:r>
      <w:r w:rsidR="001B4CC2" w:rsidRPr="00EA268D">
        <w:rPr>
          <w:rFonts w:cs="Times New Roman"/>
        </w:rPr>
        <w:instrText xml:space="preserve"> ADDIN ZOTERO_ITEM CSL_CITATION {"citationID":"FvC0XWqO","properties":{"formattedCitation":"[1]","plainCitation":"[1]","noteIndex":0},"citationItems":[{"id":2490,"uris":["http://zotero.org/users/3944343/items/3KNPBISA"],"itemData":{"id":2490,"type":"article-journal","abstract":"Results from an experimental network of seven energy balance stations in and around a European city are presented. The network of micrometeorological stations was part of the Basel Urban Boundary Layer Experiment (BUBBLE) carried out in the city of Basel, Switzerland. Three urban sites provided turbulent flux densities and radiation data over dense urban surfaces. Together with a suburban site and three rural reference sites, this network allowed the simultaneous comparison of urban, suburban, and rural energy balance partitioning during one month of summertime measurements. The partitioning is analysed together with long-term data to evaluate the magnitude of the urban flux density modification, and to document characteristic values in their diurnal and yearly course. Simple empirical relations between flux densities and surface characteristics are presented. The energy balance partitioning is addressed separately for daytime and nocturnal situations. All four components of the surface radiation budget are analysed. Moreover, the vertical flux density divergences within the urban canopy layer are discussed. Copyright © 2004 Royal Meteorological Society","container-title":"International Journal of Climatology","DOI":"10.1002/joc.1074","ISSN":"1097-0088","issue":"11","language":"en","note":"_eprint: https://onlinelibrary.wiley.com/doi/pdf/10.1002/joc.1074","page":"1395-1421","source":"Wiley Online Library","title":"Energy and radiation balance of a central European city","volume":"24","author":[{"family":"Christen","given":"Andreas"},{"family":"Vogt","given":"Roland"}],"issued":{"date-parts":[["2004"]]}}}],"schema":"https://github.com/citation-style-language/schema/raw/master/csl-citation.json"} </w:instrText>
      </w:r>
      <w:r w:rsidRPr="00EA268D">
        <w:rPr>
          <w:rFonts w:cs="Times New Roman"/>
        </w:rPr>
        <w:fldChar w:fldCharType="separate"/>
      </w:r>
      <w:r w:rsidR="001B4CC2" w:rsidRPr="00EA268D">
        <w:rPr>
          <w:rFonts w:cs="Times New Roman"/>
        </w:rPr>
        <w:t>[1]</w:t>
      </w:r>
      <w:r w:rsidRPr="00EA268D">
        <w:rPr>
          <w:rFonts w:cs="Times New Roman"/>
        </w:rPr>
        <w:fldChar w:fldCharType="end"/>
      </w:r>
      <w:r w:rsidRPr="00EA268D">
        <w:rPr>
          <w:rFonts w:cs="Times New Roman"/>
        </w:rPr>
        <w:t xml:space="preserve">. </w:t>
      </w:r>
      <w:r w:rsidR="000B4F1E" w:rsidRPr="00EA268D">
        <w:rPr>
          <w:rFonts w:cs="Times New Roman"/>
        </w:rPr>
        <w:t xml:space="preserve">As summarized in </w:t>
      </w:r>
      <w:r w:rsidR="00A95DBF">
        <w:rPr>
          <w:rFonts w:cs="Times New Roman"/>
        </w:rPr>
        <w:fldChar w:fldCharType="begin"/>
      </w:r>
      <w:r w:rsidR="00A95DBF">
        <w:rPr>
          <w:rFonts w:cs="Times New Roman"/>
        </w:rPr>
        <w:instrText xml:space="preserve"> ADDIN ZOTERO_ITEM CSL_CITATION {"citationID":"DgtPWV2R","properties":{"formattedCitation":"[2], [3]","plainCitation":"[2], [3]","noteIndex":0},"citationItems":[{"id":1288,"uris":["http://zotero.org/users/3944343/items/J2JIZLTK"],"itemData":{"id":1288,"type":"article-journal","abstract":"Urban climate models can predict the environmental impacts of urban development by simulating the exchange processes between the atmosphere and urban surfaces. A comprehensive simulation of urban climate requires adequate representation of the exchanges of momentum, heat, and water between the atmosphere and the impervious, vegetated, or soil surfaces. This study presents the inclusion of hydrological processes in a computationally-efficient urban micro-climate model, the Vertical City Weather Generator (VCWG v2.0.0). VCWG v2.0.0 accounts for not only the interaction between indoor and outdoor environments through parameterizations including building energy, surface energy balance, radiation, and vertical diffusion models, but also the biophysical and ecophysiological behavior of urban vegetation via an advanced hydrology model. VCWG v2.0.0 is evaluated against field measurements from Basel, Switzerland, in 2002, and Vancouver, Canada, in 2008. The model outperforms the previous version by reducing the RMSE of potential temperature, wind speed, and specific humidity by 0.5 K, 0.52 m s−1, and 0.001 kg kg−1, respectively. Inclusion of the hydrology model also improves prediction of sensible/latent heat fluxes with RMSE of 18.1/27.7 W m−2 for the Vancouver case. VCWG v2.0.0 is further assessed by explorations related to seasonal variations, modification of ground vegetation, green and cool roofs, and changes in the Local Climate Zone (LCZ), which are all in reasonable agreement with models and observations in previous studies. VCWG v2.0.0 can be used as a design, prediction, or investigation tool to understand how urban climate variables are influenced as a function of forcing environmental conditions and urban configurations.","container-title":"Building and Environment","DOI":"10.1016/j.buildenv.2021.108406","ISSN":"0360-1323","journalAbbreviation":"Building and Environment","language":"en","page":"108406","source":"ScienceDirect","title":"A comprehensive indoor–outdoor urban climate model with hydrology: The Vertical City Weather Generator (VCWG v2.0.0)","title-short":"A comprehensive indoor–outdoor urban climate model with hydrology","volume":"207","author":[{"family":"Moradi","given":"Mohsen"},{"family":"Krayenhoff","given":"E. Scott"},{"family":"Aliabadi","given":"Amir A."}],"issued":{"date-parts":[["2022",1,1]]}}},{"id":602,"uris":["http://zotero.org/users/3944343/items/HZZS7WRA"],"itemData":{"id":602,"type":"article-journal","abstract":"The increase in air temperature produced by urbanization, a phenomenon known as the urban heat island (UHI) effect, is often neglected in current building energy simulation practices. The UHI effect can have an impact on the energy consumption of buildings, especially those with low internal heat gains or with an inherent close interaction with the outdoor environment (e.g. naturally-ventilated buildings). This paper presents an urban weather generator (UWG) to calculate air temperatures inside urban canyons from measurements at an operational weather station located in an open area outside a city. The model can be used alone or integrated into existing programmes in order to account for the UHI effect in building energy simulations. The UWG is evaluated against field data from Basel (Switzerland) and Toulouse (France). The error of UWG predictions stays within the range of air temperature variability observed in different locations of the same urban area.","container-title":"Journal of Building Performance Simulation","DOI":"10.1080/19401493.2012.718797","ISSN":"1940-1493","issue":"4","note":"publisher: Taylor &amp; Francis\n_eprint: https://doi.org/10.1080/19401493.2012.718797","page":"269-281","source":"Taylor and Francis+NEJM","title":"The urban weather generator","volume":"6","author":[{"family":"Bueno","given":"Bruno"},{"family":"Norford","given":"Leslie"},{"family":"Hidalgo","given":"Julia"},{"family":"Pigeon","given":"Grégoire"}],"issued":{"date-parts":[["2013",7,1]]}}}],"schema":"https://github.com/citation-style-language/schema/raw/master/csl-citation.json"} </w:instrText>
      </w:r>
      <w:r w:rsidR="00A95DBF">
        <w:rPr>
          <w:rFonts w:cs="Times New Roman"/>
        </w:rPr>
        <w:fldChar w:fldCharType="separate"/>
      </w:r>
      <w:r w:rsidR="00A95DBF" w:rsidRPr="00A95DBF">
        <w:rPr>
          <w:rFonts w:cs="Times New Roman"/>
        </w:rPr>
        <w:t>[2], [3]</w:t>
      </w:r>
      <w:r w:rsidR="00A95DBF">
        <w:rPr>
          <w:rFonts w:cs="Times New Roman"/>
        </w:rPr>
        <w:fldChar w:fldCharType="end"/>
      </w:r>
      <w:r w:rsidR="000B4F1E" w:rsidRPr="00EA268D">
        <w:rPr>
          <w:rFonts w:cs="Times New Roman"/>
        </w:rPr>
        <w:t xml:space="preserve">, the blocks building types in BSPR (Ue1) are mainly </w:t>
      </w:r>
      <w:commentRangeStart w:id="0"/>
      <w:r w:rsidR="000B4F1E" w:rsidRPr="00EA268D">
        <w:rPr>
          <w:rFonts w:cs="Times New Roman"/>
        </w:rPr>
        <w:t>3 to 4 stories residential buildings</w:t>
      </w:r>
      <w:commentRangeEnd w:id="0"/>
      <w:r w:rsidR="00E25682">
        <w:rPr>
          <w:rStyle w:val="CommentReference"/>
        </w:rPr>
        <w:commentReference w:id="0"/>
      </w:r>
      <w:r w:rsidR="000B4F1E" w:rsidRPr="00EA268D">
        <w:rPr>
          <w:rFonts w:cs="Times New Roman"/>
        </w:rPr>
        <w:t>, while in BSPA (Ue2) are</w:t>
      </w:r>
      <w:commentRangeStart w:id="1"/>
      <w:r w:rsidR="000B4F1E" w:rsidRPr="00EA268D">
        <w:rPr>
          <w:rFonts w:cs="Times New Roman"/>
        </w:rPr>
        <w:t xml:space="preserve"> 3 to 5 stories mixed residential/commercial buildings</w:t>
      </w:r>
      <w:commentRangeEnd w:id="1"/>
      <w:r w:rsidR="00E25682">
        <w:rPr>
          <w:rStyle w:val="CommentReference"/>
        </w:rPr>
        <w:commentReference w:id="1"/>
      </w:r>
      <w:r w:rsidR="000B4F1E" w:rsidRPr="00EA268D">
        <w:rPr>
          <w:rFonts w:cs="Times New Roman"/>
        </w:rPr>
        <w:t>.</w:t>
      </w:r>
    </w:p>
    <w:p w14:paraId="563D5AEB" w14:textId="200D67E6" w:rsidR="00071CE6" w:rsidRPr="00EA268D" w:rsidRDefault="00B61F59" w:rsidP="00082AF9">
      <w:pPr>
        <w:rPr>
          <w:rFonts w:cs="Times New Roman"/>
        </w:rPr>
      </w:pPr>
      <w:r w:rsidRPr="00EA268D">
        <w:rPr>
          <w:rFonts w:cs="Times New Roman"/>
        </w:rPr>
        <w:t>The forcing weather observations dataset</w:t>
      </w:r>
      <w:r w:rsidR="00C93A93">
        <w:rPr>
          <w:rFonts w:cs="Times New Roman"/>
        </w:rPr>
        <w:t xml:space="preserve"> </w:t>
      </w:r>
      <w:r w:rsidRPr="00EA268D">
        <w:rPr>
          <w:rFonts w:cs="Times New Roman"/>
        </w:rPr>
        <w:t xml:space="preserve">is composed of GRNZ (R1) rural filed measurements, which has been formatted as </w:t>
      </w:r>
      <w:proofErr w:type="spellStart"/>
      <w:r w:rsidRPr="00EA268D">
        <w:rPr>
          <w:rFonts w:cs="Times New Roman"/>
        </w:rPr>
        <w:t>EnergyPlus</w:t>
      </w:r>
      <w:proofErr w:type="spellEnd"/>
      <w:r w:rsidRPr="00EA268D">
        <w:rPr>
          <w:rFonts w:cs="Times New Roman"/>
        </w:rPr>
        <w:t xml:space="preserve"> weather file (EPW) to the force the Coupled-EP-VCWG. The validating weather observations are compared to the model predictions of air temperature within building heights on a 10mins basis.</w:t>
      </w:r>
    </w:p>
    <w:p w14:paraId="45F0DD51" w14:textId="77777777" w:rsidR="00071CE6" w:rsidRPr="00EA268D" w:rsidRDefault="00071CE6" w:rsidP="00082AF9">
      <w:pPr>
        <w:rPr>
          <w:rFonts w:cs="Times New Roman"/>
        </w:rPr>
      </w:pPr>
    </w:p>
    <w:tbl>
      <w:tblPr>
        <w:tblW w:w="7105" w:type="dxa"/>
        <w:jc w:val="center"/>
        <w:tblLook w:val="04A0" w:firstRow="1" w:lastRow="0" w:firstColumn="1" w:lastColumn="0" w:noHBand="0" w:noVBand="1"/>
      </w:tblPr>
      <w:tblGrid>
        <w:gridCol w:w="960"/>
        <w:gridCol w:w="2389"/>
        <w:gridCol w:w="1880"/>
        <w:gridCol w:w="1876"/>
      </w:tblGrid>
      <w:tr w:rsidR="00071CE6" w:rsidRPr="00071CE6" w14:paraId="45C614D3" w14:textId="77777777" w:rsidTr="00EA268D">
        <w:trPr>
          <w:trHeight w:val="288"/>
          <w:jc w:val="center"/>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6CE11E4" w14:textId="77777777" w:rsidR="00071CE6" w:rsidRPr="00071CE6" w:rsidRDefault="00071CE6" w:rsidP="00071CE6">
            <w:pPr>
              <w:spacing w:after="0" w:line="240" w:lineRule="auto"/>
              <w:jc w:val="center"/>
              <w:rPr>
                <w:rFonts w:eastAsia="Times New Roman" w:cs="Times New Roman"/>
                <w:color w:val="000000"/>
              </w:rPr>
            </w:pPr>
            <w:r w:rsidRPr="00071CE6">
              <w:rPr>
                <w:rFonts w:eastAsia="Times New Roman" w:cs="Times New Roman"/>
                <w:color w:val="000000"/>
              </w:rPr>
              <w:t> </w:t>
            </w:r>
          </w:p>
        </w:tc>
        <w:tc>
          <w:tcPr>
            <w:tcW w:w="2389" w:type="dxa"/>
            <w:tcBorders>
              <w:top w:val="single" w:sz="4" w:space="0" w:color="auto"/>
              <w:left w:val="nil"/>
              <w:bottom w:val="single" w:sz="4" w:space="0" w:color="auto"/>
              <w:right w:val="single" w:sz="4" w:space="0" w:color="auto"/>
            </w:tcBorders>
            <w:shd w:val="clear" w:color="auto" w:fill="auto"/>
            <w:noWrap/>
            <w:vAlign w:val="center"/>
            <w:hideMark/>
          </w:tcPr>
          <w:p w14:paraId="1A912921" w14:textId="77777777" w:rsidR="00071CE6" w:rsidRPr="00071CE6" w:rsidRDefault="00071CE6" w:rsidP="00071CE6">
            <w:pPr>
              <w:spacing w:after="0" w:line="240" w:lineRule="auto"/>
              <w:jc w:val="center"/>
              <w:rPr>
                <w:rFonts w:eastAsia="Times New Roman" w:cs="Times New Roman"/>
                <w:color w:val="000000"/>
              </w:rPr>
            </w:pPr>
            <w:r w:rsidRPr="00071CE6">
              <w:rPr>
                <w:rFonts w:eastAsia="Times New Roman" w:cs="Times New Roman"/>
                <w:color w:val="000000"/>
              </w:rPr>
              <w:t> </w:t>
            </w:r>
          </w:p>
        </w:tc>
        <w:tc>
          <w:tcPr>
            <w:tcW w:w="1880" w:type="dxa"/>
            <w:tcBorders>
              <w:top w:val="single" w:sz="4" w:space="0" w:color="auto"/>
              <w:left w:val="nil"/>
              <w:bottom w:val="single" w:sz="4" w:space="0" w:color="auto"/>
              <w:right w:val="single" w:sz="4" w:space="0" w:color="auto"/>
            </w:tcBorders>
            <w:shd w:val="clear" w:color="auto" w:fill="auto"/>
            <w:noWrap/>
            <w:vAlign w:val="center"/>
            <w:hideMark/>
          </w:tcPr>
          <w:p w14:paraId="4DE38D89" w14:textId="77777777" w:rsidR="00071CE6" w:rsidRPr="00071CE6" w:rsidRDefault="00071CE6" w:rsidP="00071CE6">
            <w:pPr>
              <w:spacing w:after="0" w:line="240" w:lineRule="auto"/>
              <w:jc w:val="center"/>
              <w:rPr>
                <w:rFonts w:eastAsia="Times New Roman" w:cs="Times New Roman"/>
                <w:b/>
                <w:bCs/>
                <w:color w:val="000000"/>
              </w:rPr>
            </w:pPr>
            <w:r w:rsidRPr="00071CE6">
              <w:rPr>
                <w:rFonts w:eastAsia="Times New Roman" w:cs="Times New Roman"/>
                <w:b/>
                <w:bCs/>
                <w:color w:val="000000"/>
              </w:rPr>
              <w:t>Ue1</w:t>
            </w:r>
          </w:p>
        </w:tc>
        <w:tc>
          <w:tcPr>
            <w:tcW w:w="1876" w:type="dxa"/>
            <w:tcBorders>
              <w:top w:val="single" w:sz="4" w:space="0" w:color="auto"/>
              <w:left w:val="nil"/>
              <w:bottom w:val="single" w:sz="4" w:space="0" w:color="auto"/>
              <w:right w:val="single" w:sz="4" w:space="0" w:color="auto"/>
            </w:tcBorders>
            <w:shd w:val="clear" w:color="auto" w:fill="auto"/>
            <w:noWrap/>
            <w:vAlign w:val="center"/>
            <w:hideMark/>
          </w:tcPr>
          <w:p w14:paraId="2DB9A39A" w14:textId="77777777" w:rsidR="00071CE6" w:rsidRPr="00071CE6" w:rsidRDefault="00071CE6" w:rsidP="00071CE6">
            <w:pPr>
              <w:spacing w:after="0" w:line="240" w:lineRule="auto"/>
              <w:jc w:val="center"/>
              <w:rPr>
                <w:rFonts w:eastAsia="Times New Roman" w:cs="Times New Roman"/>
                <w:b/>
                <w:bCs/>
                <w:color w:val="000000"/>
              </w:rPr>
            </w:pPr>
            <w:r w:rsidRPr="00071CE6">
              <w:rPr>
                <w:rFonts w:eastAsia="Times New Roman" w:cs="Times New Roman"/>
                <w:b/>
                <w:bCs/>
                <w:color w:val="000000"/>
              </w:rPr>
              <w:t>Ue2</w:t>
            </w:r>
          </w:p>
        </w:tc>
      </w:tr>
      <w:tr w:rsidR="00985A8E" w:rsidRPr="00071CE6" w14:paraId="4557F42A" w14:textId="77777777" w:rsidTr="00DB481A">
        <w:trPr>
          <w:trHeight w:val="1152"/>
          <w:jc w:val="center"/>
        </w:trPr>
        <w:tc>
          <w:tcPr>
            <w:tcW w:w="960" w:type="dxa"/>
            <w:vMerge w:val="restart"/>
            <w:tcBorders>
              <w:top w:val="nil"/>
              <w:left w:val="single" w:sz="4" w:space="0" w:color="auto"/>
              <w:right w:val="single" w:sz="4" w:space="0" w:color="auto"/>
            </w:tcBorders>
            <w:shd w:val="clear" w:color="auto" w:fill="auto"/>
            <w:noWrap/>
            <w:vAlign w:val="center"/>
            <w:hideMark/>
          </w:tcPr>
          <w:p w14:paraId="5B19C03D" w14:textId="77777777" w:rsidR="00985A8E" w:rsidRPr="00071CE6" w:rsidRDefault="00985A8E" w:rsidP="00071CE6">
            <w:pPr>
              <w:spacing w:after="0" w:line="240" w:lineRule="auto"/>
              <w:jc w:val="center"/>
              <w:rPr>
                <w:rFonts w:eastAsia="Times New Roman" w:cs="Times New Roman"/>
                <w:b/>
                <w:bCs/>
                <w:color w:val="000000"/>
              </w:rPr>
            </w:pPr>
            <w:r w:rsidRPr="00071CE6">
              <w:rPr>
                <w:rFonts w:eastAsia="Times New Roman" w:cs="Times New Roman"/>
                <w:b/>
                <w:bCs/>
                <w:color w:val="000000"/>
              </w:rPr>
              <w:t>UWG</w:t>
            </w:r>
          </w:p>
        </w:tc>
        <w:tc>
          <w:tcPr>
            <w:tcW w:w="2389" w:type="dxa"/>
            <w:tcBorders>
              <w:top w:val="nil"/>
              <w:left w:val="nil"/>
              <w:bottom w:val="single" w:sz="4" w:space="0" w:color="auto"/>
              <w:right w:val="single" w:sz="4" w:space="0" w:color="auto"/>
            </w:tcBorders>
            <w:shd w:val="clear" w:color="auto" w:fill="auto"/>
            <w:vAlign w:val="center"/>
            <w:hideMark/>
          </w:tcPr>
          <w:p w14:paraId="05F0B8FC" w14:textId="77777777" w:rsidR="00985A8E" w:rsidRPr="00071CE6" w:rsidRDefault="00985A8E" w:rsidP="00071CE6">
            <w:pPr>
              <w:spacing w:after="0" w:line="240" w:lineRule="auto"/>
              <w:jc w:val="center"/>
              <w:rPr>
                <w:rFonts w:eastAsia="Times New Roman" w:cs="Times New Roman"/>
                <w:b/>
                <w:bCs/>
                <w:color w:val="000000"/>
              </w:rPr>
            </w:pPr>
            <w:r w:rsidRPr="00071CE6">
              <w:rPr>
                <w:rFonts w:eastAsia="Times New Roman" w:cs="Times New Roman"/>
                <w:b/>
                <w:bCs/>
                <w:color w:val="000000"/>
              </w:rPr>
              <w:t>Theta of Canyon</w:t>
            </w:r>
            <w:r w:rsidRPr="00071CE6">
              <w:rPr>
                <w:rFonts w:eastAsia="Times New Roman" w:cs="Times New Roman"/>
                <w:b/>
                <w:bCs/>
                <w:color w:val="000000"/>
              </w:rPr>
              <w:br/>
              <w:t>[degree relative to north, -90 to 90]</w:t>
            </w:r>
          </w:p>
        </w:tc>
        <w:tc>
          <w:tcPr>
            <w:tcW w:w="1880" w:type="dxa"/>
            <w:tcBorders>
              <w:top w:val="nil"/>
              <w:left w:val="nil"/>
              <w:bottom w:val="single" w:sz="4" w:space="0" w:color="auto"/>
              <w:right w:val="single" w:sz="4" w:space="0" w:color="auto"/>
            </w:tcBorders>
            <w:shd w:val="clear" w:color="auto" w:fill="auto"/>
            <w:noWrap/>
            <w:vAlign w:val="center"/>
            <w:hideMark/>
          </w:tcPr>
          <w:p w14:paraId="7EF54055" w14:textId="77777777" w:rsidR="00985A8E" w:rsidRPr="00071CE6" w:rsidRDefault="00985A8E" w:rsidP="00071CE6">
            <w:pPr>
              <w:spacing w:after="0" w:line="240" w:lineRule="auto"/>
              <w:jc w:val="center"/>
              <w:rPr>
                <w:rFonts w:eastAsia="Times New Roman" w:cs="Times New Roman"/>
                <w:color w:val="000000"/>
              </w:rPr>
            </w:pPr>
            <w:r w:rsidRPr="00071CE6">
              <w:rPr>
                <w:rFonts w:eastAsia="Times New Roman" w:cs="Times New Roman"/>
                <w:color w:val="000000"/>
              </w:rPr>
              <w:t>65</w:t>
            </w:r>
          </w:p>
        </w:tc>
        <w:tc>
          <w:tcPr>
            <w:tcW w:w="1876" w:type="dxa"/>
            <w:tcBorders>
              <w:top w:val="nil"/>
              <w:left w:val="nil"/>
              <w:bottom w:val="single" w:sz="4" w:space="0" w:color="auto"/>
              <w:right w:val="single" w:sz="4" w:space="0" w:color="auto"/>
            </w:tcBorders>
            <w:shd w:val="clear" w:color="auto" w:fill="auto"/>
            <w:noWrap/>
            <w:vAlign w:val="center"/>
            <w:hideMark/>
          </w:tcPr>
          <w:p w14:paraId="21B20434" w14:textId="77777777" w:rsidR="00985A8E" w:rsidRPr="00071CE6" w:rsidRDefault="00985A8E" w:rsidP="00071CE6">
            <w:pPr>
              <w:spacing w:after="0" w:line="240" w:lineRule="auto"/>
              <w:jc w:val="center"/>
              <w:rPr>
                <w:rFonts w:eastAsia="Times New Roman" w:cs="Times New Roman"/>
                <w:color w:val="000000"/>
              </w:rPr>
            </w:pPr>
            <w:r w:rsidRPr="00071CE6">
              <w:rPr>
                <w:rFonts w:eastAsia="Times New Roman" w:cs="Times New Roman"/>
                <w:color w:val="000000"/>
              </w:rPr>
              <w:t>-20</w:t>
            </w:r>
          </w:p>
        </w:tc>
      </w:tr>
      <w:tr w:rsidR="00985A8E" w:rsidRPr="00071CE6" w14:paraId="093EA3C9" w14:textId="77777777" w:rsidTr="00DB481A">
        <w:trPr>
          <w:trHeight w:val="288"/>
          <w:jc w:val="center"/>
        </w:trPr>
        <w:tc>
          <w:tcPr>
            <w:tcW w:w="960" w:type="dxa"/>
            <w:vMerge/>
            <w:tcBorders>
              <w:left w:val="single" w:sz="4" w:space="0" w:color="auto"/>
              <w:right w:val="single" w:sz="4" w:space="0" w:color="auto"/>
            </w:tcBorders>
            <w:vAlign w:val="center"/>
            <w:hideMark/>
          </w:tcPr>
          <w:p w14:paraId="5A3ECEB7" w14:textId="77777777" w:rsidR="00985A8E" w:rsidRPr="00071CE6" w:rsidRDefault="00985A8E" w:rsidP="00071CE6">
            <w:pPr>
              <w:spacing w:after="0" w:line="240" w:lineRule="auto"/>
              <w:rPr>
                <w:rFonts w:eastAsia="Times New Roman" w:cs="Times New Roman"/>
                <w:b/>
                <w:bCs/>
                <w:color w:val="000000"/>
              </w:rPr>
            </w:pPr>
          </w:p>
        </w:tc>
        <w:tc>
          <w:tcPr>
            <w:tcW w:w="2389" w:type="dxa"/>
            <w:tcBorders>
              <w:top w:val="nil"/>
              <w:left w:val="nil"/>
              <w:bottom w:val="single" w:sz="4" w:space="0" w:color="auto"/>
              <w:right w:val="single" w:sz="4" w:space="0" w:color="auto"/>
            </w:tcBorders>
            <w:shd w:val="clear" w:color="auto" w:fill="auto"/>
            <w:noWrap/>
            <w:vAlign w:val="center"/>
            <w:hideMark/>
          </w:tcPr>
          <w:p w14:paraId="368D2C0E" w14:textId="77777777" w:rsidR="00985A8E" w:rsidRPr="00071CE6" w:rsidRDefault="00985A8E" w:rsidP="00071CE6">
            <w:pPr>
              <w:spacing w:after="0" w:line="240" w:lineRule="auto"/>
              <w:jc w:val="center"/>
              <w:rPr>
                <w:rFonts w:eastAsia="Times New Roman" w:cs="Times New Roman"/>
                <w:b/>
                <w:bCs/>
                <w:color w:val="000000"/>
              </w:rPr>
            </w:pPr>
            <w:r w:rsidRPr="00071CE6">
              <w:rPr>
                <w:rFonts w:eastAsia="Times New Roman" w:cs="Times New Roman"/>
                <w:b/>
                <w:bCs/>
                <w:color w:val="000000"/>
              </w:rPr>
              <w:t>Mean building heights[m]</w:t>
            </w:r>
          </w:p>
        </w:tc>
        <w:tc>
          <w:tcPr>
            <w:tcW w:w="1880" w:type="dxa"/>
            <w:tcBorders>
              <w:top w:val="nil"/>
              <w:left w:val="nil"/>
              <w:bottom w:val="single" w:sz="4" w:space="0" w:color="auto"/>
              <w:right w:val="single" w:sz="4" w:space="0" w:color="auto"/>
            </w:tcBorders>
            <w:shd w:val="clear" w:color="auto" w:fill="auto"/>
            <w:noWrap/>
            <w:vAlign w:val="center"/>
            <w:hideMark/>
          </w:tcPr>
          <w:p w14:paraId="60DFEC4D" w14:textId="77777777" w:rsidR="00985A8E" w:rsidRPr="00071CE6" w:rsidRDefault="00985A8E" w:rsidP="00071CE6">
            <w:pPr>
              <w:spacing w:after="0" w:line="240" w:lineRule="auto"/>
              <w:jc w:val="center"/>
              <w:rPr>
                <w:rFonts w:eastAsia="Times New Roman" w:cs="Times New Roman"/>
                <w:color w:val="000000"/>
              </w:rPr>
            </w:pPr>
            <w:r w:rsidRPr="00071CE6">
              <w:rPr>
                <w:rFonts w:eastAsia="Times New Roman" w:cs="Times New Roman"/>
                <w:color w:val="000000"/>
              </w:rPr>
              <w:t>14.6</w:t>
            </w:r>
          </w:p>
        </w:tc>
        <w:tc>
          <w:tcPr>
            <w:tcW w:w="1876" w:type="dxa"/>
            <w:tcBorders>
              <w:top w:val="nil"/>
              <w:left w:val="nil"/>
              <w:bottom w:val="single" w:sz="4" w:space="0" w:color="auto"/>
              <w:right w:val="single" w:sz="4" w:space="0" w:color="auto"/>
            </w:tcBorders>
            <w:shd w:val="clear" w:color="auto" w:fill="auto"/>
            <w:noWrap/>
            <w:vAlign w:val="center"/>
            <w:hideMark/>
          </w:tcPr>
          <w:p w14:paraId="0979304D" w14:textId="77777777" w:rsidR="00985A8E" w:rsidRPr="00071CE6" w:rsidRDefault="00985A8E" w:rsidP="00071CE6">
            <w:pPr>
              <w:spacing w:after="0" w:line="240" w:lineRule="auto"/>
              <w:jc w:val="center"/>
              <w:rPr>
                <w:rFonts w:eastAsia="Times New Roman" w:cs="Times New Roman"/>
                <w:color w:val="000000"/>
              </w:rPr>
            </w:pPr>
            <w:r w:rsidRPr="00071CE6">
              <w:rPr>
                <w:rFonts w:eastAsia="Times New Roman" w:cs="Times New Roman"/>
                <w:color w:val="000000"/>
              </w:rPr>
              <w:t>12.5</w:t>
            </w:r>
          </w:p>
        </w:tc>
      </w:tr>
      <w:tr w:rsidR="00985A8E" w:rsidRPr="00071CE6" w14:paraId="0F68256A" w14:textId="77777777" w:rsidTr="00DB481A">
        <w:trPr>
          <w:trHeight w:val="288"/>
          <w:jc w:val="center"/>
        </w:trPr>
        <w:tc>
          <w:tcPr>
            <w:tcW w:w="960" w:type="dxa"/>
            <w:vMerge/>
            <w:tcBorders>
              <w:left w:val="single" w:sz="4" w:space="0" w:color="auto"/>
              <w:right w:val="single" w:sz="4" w:space="0" w:color="auto"/>
            </w:tcBorders>
            <w:vAlign w:val="center"/>
            <w:hideMark/>
          </w:tcPr>
          <w:p w14:paraId="431E1722" w14:textId="77777777" w:rsidR="00985A8E" w:rsidRPr="00071CE6" w:rsidRDefault="00985A8E" w:rsidP="00071CE6">
            <w:pPr>
              <w:spacing w:after="0" w:line="240" w:lineRule="auto"/>
              <w:rPr>
                <w:rFonts w:eastAsia="Times New Roman" w:cs="Times New Roman"/>
                <w:b/>
                <w:bCs/>
                <w:color w:val="000000"/>
              </w:rPr>
            </w:pPr>
          </w:p>
        </w:tc>
        <w:tc>
          <w:tcPr>
            <w:tcW w:w="2389" w:type="dxa"/>
            <w:tcBorders>
              <w:top w:val="nil"/>
              <w:left w:val="nil"/>
              <w:bottom w:val="single" w:sz="4" w:space="0" w:color="auto"/>
              <w:right w:val="single" w:sz="4" w:space="0" w:color="auto"/>
            </w:tcBorders>
            <w:shd w:val="clear" w:color="auto" w:fill="auto"/>
            <w:noWrap/>
            <w:vAlign w:val="center"/>
            <w:hideMark/>
          </w:tcPr>
          <w:p w14:paraId="746A4745" w14:textId="77777777" w:rsidR="00985A8E" w:rsidRPr="00071CE6" w:rsidRDefault="00985A8E" w:rsidP="00071CE6">
            <w:pPr>
              <w:spacing w:after="0" w:line="240" w:lineRule="auto"/>
              <w:jc w:val="center"/>
              <w:rPr>
                <w:rFonts w:eastAsia="Times New Roman" w:cs="Times New Roman"/>
                <w:b/>
                <w:bCs/>
                <w:color w:val="000000"/>
              </w:rPr>
            </w:pPr>
            <w:r w:rsidRPr="00071CE6">
              <w:rPr>
                <w:rFonts w:eastAsia="Times New Roman" w:cs="Times New Roman"/>
                <w:b/>
                <w:bCs/>
                <w:color w:val="000000"/>
              </w:rPr>
              <w:t>Urban domain height [m]</w:t>
            </w:r>
          </w:p>
        </w:tc>
        <w:tc>
          <w:tcPr>
            <w:tcW w:w="1880" w:type="dxa"/>
            <w:tcBorders>
              <w:top w:val="nil"/>
              <w:left w:val="nil"/>
              <w:bottom w:val="single" w:sz="4" w:space="0" w:color="auto"/>
              <w:right w:val="single" w:sz="4" w:space="0" w:color="auto"/>
            </w:tcBorders>
            <w:shd w:val="clear" w:color="auto" w:fill="auto"/>
            <w:noWrap/>
            <w:vAlign w:val="center"/>
            <w:hideMark/>
          </w:tcPr>
          <w:p w14:paraId="2C3D0CB1" w14:textId="77777777" w:rsidR="00985A8E" w:rsidRPr="00071CE6" w:rsidRDefault="00985A8E" w:rsidP="00071CE6">
            <w:pPr>
              <w:spacing w:after="0" w:line="240" w:lineRule="auto"/>
              <w:jc w:val="center"/>
              <w:rPr>
                <w:rFonts w:eastAsia="Times New Roman" w:cs="Times New Roman"/>
                <w:color w:val="000000"/>
              </w:rPr>
            </w:pPr>
            <w:r w:rsidRPr="00071CE6">
              <w:rPr>
                <w:rFonts w:eastAsia="Times New Roman" w:cs="Times New Roman"/>
                <w:color w:val="000000"/>
              </w:rPr>
              <w:t>50</w:t>
            </w:r>
          </w:p>
        </w:tc>
        <w:tc>
          <w:tcPr>
            <w:tcW w:w="1876" w:type="dxa"/>
            <w:tcBorders>
              <w:top w:val="nil"/>
              <w:left w:val="nil"/>
              <w:bottom w:val="single" w:sz="4" w:space="0" w:color="auto"/>
              <w:right w:val="single" w:sz="4" w:space="0" w:color="auto"/>
            </w:tcBorders>
            <w:shd w:val="clear" w:color="auto" w:fill="auto"/>
            <w:noWrap/>
            <w:vAlign w:val="center"/>
            <w:hideMark/>
          </w:tcPr>
          <w:p w14:paraId="3D1CA80F" w14:textId="77777777" w:rsidR="00985A8E" w:rsidRPr="00071CE6" w:rsidRDefault="00985A8E" w:rsidP="00071CE6">
            <w:pPr>
              <w:spacing w:after="0" w:line="240" w:lineRule="auto"/>
              <w:jc w:val="center"/>
              <w:rPr>
                <w:rFonts w:eastAsia="Times New Roman" w:cs="Times New Roman"/>
                <w:color w:val="000000"/>
              </w:rPr>
            </w:pPr>
            <w:r w:rsidRPr="00071CE6">
              <w:rPr>
                <w:rFonts w:eastAsia="Times New Roman" w:cs="Times New Roman"/>
                <w:color w:val="000000"/>
              </w:rPr>
              <w:t>40</w:t>
            </w:r>
          </w:p>
        </w:tc>
      </w:tr>
      <w:tr w:rsidR="00985A8E" w:rsidRPr="00071CE6" w14:paraId="11797E5F" w14:textId="77777777" w:rsidTr="00DB481A">
        <w:trPr>
          <w:trHeight w:val="288"/>
          <w:jc w:val="center"/>
        </w:trPr>
        <w:tc>
          <w:tcPr>
            <w:tcW w:w="960" w:type="dxa"/>
            <w:vMerge/>
            <w:tcBorders>
              <w:left w:val="single" w:sz="4" w:space="0" w:color="auto"/>
              <w:right w:val="single" w:sz="4" w:space="0" w:color="auto"/>
            </w:tcBorders>
            <w:vAlign w:val="center"/>
            <w:hideMark/>
          </w:tcPr>
          <w:p w14:paraId="296FFE72" w14:textId="77777777" w:rsidR="00985A8E" w:rsidRPr="00071CE6" w:rsidRDefault="00985A8E" w:rsidP="00071CE6">
            <w:pPr>
              <w:spacing w:after="0" w:line="240" w:lineRule="auto"/>
              <w:rPr>
                <w:rFonts w:eastAsia="Times New Roman" w:cs="Times New Roman"/>
                <w:b/>
                <w:bCs/>
                <w:color w:val="000000"/>
              </w:rPr>
            </w:pPr>
          </w:p>
        </w:tc>
        <w:tc>
          <w:tcPr>
            <w:tcW w:w="2389" w:type="dxa"/>
            <w:tcBorders>
              <w:top w:val="nil"/>
              <w:left w:val="nil"/>
              <w:bottom w:val="single" w:sz="4" w:space="0" w:color="auto"/>
              <w:right w:val="single" w:sz="4" w:space="0" w:color="auto"/>
            </w:tcBorders>
            <w:shd w:val="clear" w:color="auto" w:fill="auto"/>
            <w:noWrap/>
            <w:vAlign w:val="center"/>
            <w:hideMark/>
          </w:tcPr>
          <w:p w14:paraId="488111F6" w14:textId="77777777" w:rsidR="00985A8E" w:rsidRPr="00071CE6" w:rsidRDefault="00985A8E" w:rsidP="00071CE6">
            <w:pPr>
              <w:spacing w:after="0" w:line="240" w:lineRule="auto"/>
              <w:jc w:val="center"/>
              <w:rPr>
                <w:rFonts w:eastAsia="Times New Roman" w:cs="Times New Roman"/>
                <w:b/>
                <w:bCs/>
                <w:color w:val="000000"/>
              </w:rPr>
            </w:pPr>
            <w:r w:rsidRPr="00071CE6">
              <w:rPr>
                <w:rFonts w:eastAsia="Times New Roman" w:cs="Times New Roman"/>
                <w:b/>
                <w:bCs/>
                <w:color w:val="000000"/>
              </w:rPr>
              <w:t>Albedo (roof, wall, veg)</w:t>
            </w:r>
          </w:p>
        </w:tc>
        <w:tc>
          <w:tcPr>
            <w:tcW w:w="1880" w:type="dxa"/>
            <w:tcBorders>
              <w:top w:val="nil"/>
              <w:left w:val="nil"/>
              <w:bottom w:val="single" w:sz="4" w:space="0" w:color="auto"/>
              <w:right w:val="single" w:sz="4" w:space="0" w:color="auto"/>
            </w:tcBorders>
            <w:shd w:val="clear" w:color="auto" w:fill="auto"/>
            <w:noWrap/>
            <w:vAlign w:val="center"/>
            <w:hideMark/>
          </w:tcPr>
          <w:p w14:paraId="1A9AED33" w14:textId="77777777" w:rsidR="00985A8E" w:rsidRPr="00071CE6" w:rsidRDefault="00985A8E" w:rsidP="00071CE6">
            <w:pPr>
              <w:spacing w:after="0" w:line="240" w:lineRule="auto"/>
              <w:jc w:val="center"/>
              <w:rPr>
                <w:rFonts w:eastAsia="Times New Roman" w:cs="Times New Roman"/>
                <w:color w:val="000000"/>
              </w:rPr>
            </w:pPr>
            <w:r w:rsidRPr="00071CE6">
              <w:rPr>
                <w:rFonts w:eastAsia="Times New Roman" w:cs="Times New Roman"/>
                <w:color w:val="000000"/>
              </w:rPr>
              <w:t>0.15,0.15,0.2</w:t>
            </w:r>
          </w:p>
        </w:tc>
        <w:tc>
          <w:tcPr>
            <w:tcW w:w="1876" w:type="dxa"/>
            <w:tcBorders>
              <w:top w:val="nil"/>
              <w:left w:val="nil"/>
              <w:bottom w:val="single" w:sz="4" w:space="0" w:color="auto"/>
              <w:right w:val="single" w:sz="4" w:space="0" w:color="auto"/>
            </w:tcBorders>
            <w:shd w:val="clear" w:color="auto" w:fill="auto"/>
            <w:noWrap/>
            <w:vAlign w:val="center"/>
            <w:hideMark/>
          </w:tcPr>
          <w:p w14:paraId="448A8768" w14:textId="7D4C424F" w:rsidR="00985A8E" w:rsidRPr="00071CE6" w:rsidRDefault="00985A8E" w:rsidP="00071CE6">
            <w:pPr>
              <w:spacing w:after="0" w:line="240" w:lineRule="auto"/>
              <w:jc w:val="center"/>
              <w:rPr>
                <w:rFonts w:eastAsia="Times New Roman" w:cs="Times New Roman"/>
                <w:color w:val="000000"/>
              </w:rPr>
            </w:pPr>
            <w:r w:rsidRPr="00071CE6">
              <w:rPr>
                <w:rFonts w:eastAsia="Times New Roman" w:cs="Times New Roman"/>
                <w:color w:val="000000"/>
              </w:rPr>
              <w:t xml:space="preserve"> 0.11,0.11,0.2</w:t>
            </w:r>
            <w:r>
              <w:rPr>
                <w:rFonts w:eastAsia="Times New Roman" w:cs="Times New Roman"/>
                <w:color w:val="000000"/>
              </w:rPr>
              <w:t xml:space="preserve"> </w:t>
            </w:r>
            <w:r>
              <w:rPr>
                <w:rFonts w:eastAsia="Times New Roman" w:cs="Times New Roman"/>
                <w:color w:val="000000"/>
              </w:rPr>
              <w:fldChar w:fldCharType="begin"/>
            </w:r>
            <w:r w:rsidR="00A95DBF">
              <w:rPr>
                <w:rFonts w:eastAsia="Times New Roman" w:cs="Times New Roman"/>
                <w:color w:val="000000"/>
              </w:rPr>
              <w:instrText xml:space="preserve"> ADDIN ZOTERO_ITEM CSL_CITATION {"citationID":"rBqOhSLg","properties":{"formattedCitation":"[4]","plainCitation":"[4]","noteIndex":0},"citationItems":[{"id":2728,"uris":["http://zotero.org/users/3944343/items/TDIERHHL"],"itemData":{"id":2728,"type":"webpage","title":"BUBBLE - Basel Urban Boundary Layer Experiment","URL":"https://www.mcr.unibas.ch/dolueg2/projects/campaigns/BUBBLE/textpages/ob_frameset.en.htm","accessed":{"date-parts":[["2022",10,21]]}}}],"schema":"https://github.com/citation-style-language/schema/raw/master/csl-citation.json"} </w:instrText>
            </w:r>
            <w:r>
              <w:rPr>
                <w:rFonts w:eastAsia="Times New Roman" w:cs="Times New Roman"/>
                <w:color w:val="000000"/>
              </w:rPr>
              <w:fldChar w:fldCharType="separate"/>
            </w:r>
            <w:r w:rsidR="00A95DBF" w:rsidRPr="00A95DBF">
              <w:rPr>
                <w:rFonts w:cs="Times New Roman"/>
              </w:rPr>
              <w:t>[4]</w:t>
            </w:r>
            <w:r>
              <w:rPr>
                <w:rFonts w:eastAsia="Times New Roman" w:cs="Times New Roman"/>
                <w:color w:val="000000"/>
              </w:rPr>
              <w:fldChar w:fldCharType="end"/>
            </w:r>
          </w:p>
        </w:tc>
      </w:tr>
      <w:tr w:rsidR="00985A8E" w:rsidRPr="00071CE6" w14:paraId="0A30B96C" w14:textId="77777777" w:rsidTr="00DB481A">
        <w:trPr>
          <w:trHeight w:val="288"/>
          <w:jc w:val="center"/>
        </w:trPr>
        <w:tc>
          <w:tcPr>
            <w:tcW w:w="960" w:type="dxa"/>
            <w:vMerge/>
            <w:tcBorders>
              <w:left w:val="single" w:sz="4" w:space="0" w:color="auto"/>
              <w:right w:val="single" w:sz="4" w:space="0" w:color="auto"/>
            </w:tcBorders>
            <w:vAlign w:val="center"/>
            <w:hideMark/>
          </w:tcPr>
          <w:p w14:paraId="7CF1B0F7" w14:textId="77777777" w:rsidR="00985A8E" w:rsidRPr="00071CE6" w:rsidRDefault="00985A8E" w:rsidP="00071CE6">
            <w:pPr>
              <w:spacing w:after="0" w:line="240" w:lineRule="auto"/>
              <w:rPr>
                <w:rFonts w:eastAsia="Times New Roman" w:cs="Times New Roman"/>
                <w:b/>
                <w:bCs/>
                <w:color w:val="000000"/>
              </w:rPr>
            </w:pPr>
          </w:p>
        </w:tc>
        <w:tc>
          <w:tcPr>
            <w:tcW w:w="2389" w:type="dxa"/>
            <w:tcBorders>
              <w:top w:val="nil"/>
              <w:left w:val="nil"/>
              <w:bottom w:val="single" w:sz="4" w:space="0" w:color="auto"/>
              <w:right w:val="single" w:sz="4" w:space="0" w:color="auto"/>
            </w:tcBorders>
            <w:shd w:val="clear" w:color="auto" w:fill="auto"/>
            <w:noWrap/>
            <w:vAlign w:val="center"/>
            <w:hideMark/>
          </w:tcPr>
          <w:p w14:paraId="27ECFD9E" w14:textId="77777777" w:rsidR="00985A8E" w:rsidRPr="00EA268D" w:rsidRDefault="00985A8E" w:rsidP="00071CE6">
            <w:pPr>
              <w:spacing w:after="0" w:line="240" w:lineRule="auto"/>
              <w:jc w:val="center"/>
              <w:rPr>
                <w:rFonts w:eastAsia="Times New Roman" w:cs="Times New Roman"/>
                <w:b/>
                <w:bCs/>
                <w:color w:val="000000"/>
              </w:rPr>
            </w:pPr>
            <w:proofErr w:type="spellStart"/>
            <w:r w:rsidRPr="00071CE6">
              <w:rPr>
                <w:rFonts w:eastAsia="Times New Roman" w:cs="Times New Roman"/>
                <w:b/>
                <w:bCs/>
                <w:color w:val="000000"/>
              </w:rPr>
              <w:t>Emissitivities</w:t>
            </w:r>
            <w:proofErr w:type="spellEnd"/>
            <w:r w:rsidRPr="00071CE6">
              <w:rPr>
                <w:rFonts w:eastAsia="Times New Roman" w:cs="Times New Roman"/>
                <w:b/>
                <w:bCs/>
                <w:color w:val="000000"/>
              </w:rPr>
              <w:t xml:space="preserve"> </w:t>
            </w:r>
          </w:p>
          <w:p w14:paraId="5F1EE53F" w14:textId="2F59ED2F" w:rsidR="00985A8E" w:rsidRPr="00071CE6" w:rsidRDefault="00985A8E" w:rsidP="00071CE6">
            <w:pPr>
              <w:spacing w:after="0" w:line="240" w:lineRule="auto"/>
              <w:jc w:val="center"/>
              <w:rPr>
                <w:rFonts w:eastAsia="Times New Roman" w:cs="Times New Roman"/>
                <w:b/>
                <w:bCs/>
                <w:color w:val="000000"/>
              </w:rPr>
            </w:pPr>
            <w:r w:rsidRPr="00071CE6">
              <w:rPr>
                <w:rFonts w:eastAsia="Times New Roman" w:cs="Times New Roman"/>
                <w:b/>
                <w:bCs/>
                <w:color w:val="000000"/>
              </w:rPr>
              <w:t>(</w:t>
            </w:r>
            <w:proofErr w:type="gramStart"/>
            <w:r w:rsidRPr="00071CE6">
              <w:rPr>
                <w:rFonts w:eastAsia="Times New Roman" w:cs="Times New Roman"/>
                <w:b/>
                <w:bCs/>
                <w:color w:val="000000"/>
              </w:rPr>
              <w:t>roof</w:t>
            </w:r>
            <w:proofErr w:type="gramEnd"/>
            <w:r w:rsidRPr="00071CE6">
              <w:rPr>
                <w:rFonts w:eastAsia="Times New Roman" w:cs="Times New Roman"/>
                <w:b/>
                <w:bCs/>
                <w:color w:val="000000"/>
              </w:rPr>
              <w:t>, wall)</w:t>
            </w:r>
          </w:p>
        </w:tc>
        <w:tc>
          <w:tcPr>
            <w:tcW w:w="1880" w:type="dxa"/>
            <w:tcBorders>
              <w:top w:val="nil"/>
              <w:left w:val="nil"/>
              <w:bottom w:val="single" w:sz="4" w:space="0" w:color="auto"/>
              <w:right w:val="single" w:sz="4" w:space="0" w:color="auto"/>
            </w:tcBorders>
            <w:shd w:val="clear" w:color="auto" w:fill="auto"/>
            <w:noWrap/>
            <w:vAlign w:val="center"/>
            <w:hideMark/>
          </w:tcPr>
          <w:p w14:paraId="3F4D82EB" w14:textId="77777777" w:rsidR="00985A8E" w:rsidRPr="00071CE6" w:rsidRDefault="00985A8E" w:rsidP="00071CE6">
            <w:pPr>
              <w:spacing w:after="0" w:line="240" w:lineRule="auto"/>
              <w:jc w:val="center"/>
              <w:rPr>
                <w:rFonts w:eastAsia="Times New Roman" w:cs="Times New Roman"/>
                <w:color w:val="000000"/>
              </w:rPr>
            </w:pPr>
            <w:r w:rsidRPr="00071CE6">
              <w:rPr>
                <w:rFonts w:eastAsia="Times New Roman" w:cs="Times New Roman"/>
                <w:color w:val="000000"/>
              </w:rPr>
              <w:t>0.95</w:t>
            </w:r>
          </w:p>
        </w:tc>
        <w:tc>
          <w:tcPr>
            <w:tcW w:w="1876" w:type="dxa"/>
            <w:tcBorders>
              <w:top w:val="nil"/>
              <w:left w:val="nil"/>
              <w:bottom w:val="single" w:sz="4" w:space="0" w:color="auto"/>
              <w:right w:val="single" w:sz="4" w:space="0" w:color="auto"/>
            </w:tcBorders>
            <w:shd w:val="clear" w:color="auto" w:fill="auto"/>
            <w:noWrap/>
            <w:vAlign w:val="center"/>
            <w:hideMark/>
          </w:tcPr>
          <w:p w14:paraId="1BA453D4" w14:textId="77777777" w:rsidR="00985A8E" w:rsidRPr="00071CE6" w:rsidRDefault="00985A8E" w:rsidP="00071CE6">
            <w:pPr>
              <w:spacing w:after="0" w:line="240" w:lineRule="auto"/>
              <w:jc w:val="center"/>
              <w:rPr>
                <w:rFonts w:eastAsia="Times New Roman" w:cs="Times New Roman"/>
                <w:color w:val="000000"/>
              </w:rPr>
            </w:pPr>
            <w:r w:rsidRPr="00071CE6">
              <w:rPr>
                <w:rFonts w:eastAsia="Times New Roman" w:cs="Times New Roman"/>
                <w:color w:val="000000"/>
              </w:rPr>
              <w:t>0.95</w:t>
            </w:r>
          </w:p>
        </w:tc>
      </w:tr>
      <w:tr w:rsidR="00985A8E" w:rsidRPr="00071CE6" w14:paraId="0CD79678" w14:textId="77777777" w:rsidTr="00DB481A">
        <w:trPr>
          <w:trHeight w:val="288"/>
          <w:jc w:val="center"/>
        </w:trPr>
        <w:tc>
          <w:tcPr>
            <w:tcW w:w="960" w:type="dxa"/>
            <w:vMerge/>
            <w:tcBorders>
              <w:left w:val="single" w:sz="4" w:space="0" w:color="auto"/>
              <w:bottom w:val="single" w:sz="4" w:space="0" w:color="auto"/>
              <w:right w:val="single" w:sz="4" w:space="0" w:color="auto"/>
            </w:tcBorders>
            <w:vAlign w:val="center"/>
          </w:tcPr>
          <w:p w14:paraId="6DF6CC43" w14:textId="77777777" w:rsidR="00985A8E" w:rsidRPr="00071CE6" w:rsidRDefault="00985A8E" w:rsidP="00071CE6">
            <w:pPr>
              <w:spacing w:after="0" w:line="240" w:lineRule="auto"/>
              <w:rPr>
                <w:rFonts w:eastAsia="Times New Roman" w:cs="Times New Roman"/>
                <w:b/>
                <w:bCs/>
                <w:color w:val="000000"/>
              </w:rPr>
            </w:pPr>
          </w:p>
        </w:tc>
        <w:tc>
          <w:tcPr>
            <w:tcW w:w="2389" w:type="dxa"/>
            <w:tcBorders>
              <w:top w:val="nil"/>
              <w:left w:val="nil"/>
              <w:bottom w:val="single" w:sz="4" w:space="0" w:color="auto"/>
              <w:right w:val="single" w:sz="4" w:space="0" w:color="auto"/>
            </w:tcBorders>
            <w:shd w:val="clear" w:color="auto" w:fill="auto"/>
            <w:noWrap/>
            <w:vAlign w:val="center"/>
          </w:tcPr>
          <w:p w14:paraId="300717DC" w14:textId="72D54C75" w:rsidR="00985A8E" w:rsidRPr="00071CE6" w:rsidRDefault="00985A8E" w:rsidP="00071CE6">
            <w:pPr>
              <w:spacing w:after="0" w:line="240" w:lineRule="auto"/>
              <w:jc w:val="center"/>
              <w:rPr>
                <w:rFonts w:eastAsia="Times New Roman" w:cs="Times New Roman"/>
                <w:b/>
                <w:bCs/>
                <w:color w:val="000000"/>
              </w:rPr>
            </w:pPr>
            <w:r>
              <w:rPr>
                <w:rFonts w:eastAsia="Times New Roman" w:cs="Times New Roman"/>
                <w:b/>
                <w:bCs/>
                <w:color w:val="000000"/>
              </w:rPr>
              <w:t>Others</w:t>
            </w:r>
          </w:p>
        </w:tc>
        <w:tc>
          <w:tcPr>
            <w:tcW w:w="1880" w:type="dxa"/>
            <w:tcBorders>
              <w:top w:val="nil"/>
              <w:left w:val="nil"/>
              <w:bottom w:val="single" w:sz="4" w:space="0" w:color="auto"/>
              <w:right w:val="single" w:sz="4" w:space="0" w:color="auto"/>
            </w:tcBorders>
            <w:shd w:val="clear" w:color="auto" w:fill="auto"/>
            <w:noWrap/>
            <w:vAlign w:val="center"/>
          </w:tcPr>
          <w:p w14:paraId="68F2CC96" w14:textId="77777777" w:rsidR="00985A8E" w:rsidRDefault="00985A8E" w:rsidP="00071CE6">
            <w:pPr>
              <w:spacing w:after="0" w:line="240" w:lineRule="auto"/>
              <w:jc w:val="center"/>
              <w:rPr>
                <w:rFonts w:eastAsia="Times New Roman" w:cs="Times New Roman"/>
                <w:color w:val="000000"/>
              </w:rPr>
            </w:pPr>
            <w:proofErr w:type="spellStart"/>
            <w:r>
              <w:rPr>
                <w:rFonts w:eastAsia="Times New Roman" w:cs="Times New Roman"/>
                <w:color w:val="000000"/>
              </w:rPr>
              <w:t>Fveg_G</w:t>
            </w:r>
            <w:proofErr w:type="spellEnd"/>
            <w:r>
              <w:rPr>
                <w:rFonts w:eastAsia="Times New Roman" w:cs="Times New Roman"/>
                <w:color w:val="000000"/>
              </w:rPr>
              <w:t xml:space="preserve"> = 0;</w:t>
            </w:r>
          </w:p>
          <w:p w14:paraId="6FED518D" w14:textId="77777777" w:rsidR="00985A8E" w:rsidRDefault="00985A8E" w:rsidP="00071CE6">
            <w:pPr>
              <w:spacing w:after="0" w:line="240" w:lineRule="auto"/>
              <w:jc w:val="center"/>
              <w:rPr>
                <w:rFonts w:eastAsia="Times New Roman" w:cs="Times New Roman"/>
                <w:color w:val="000000"/>
              </w:rPr>
            </w:pPr>
            <w:proofErr w:type="spellStart"/>
            <w:r>
              <w:rPr>
                <w:rFonts w:eastAsia="Times New Roman" w:cs="Times New Roman"/>
                <w:color w:val="000000"/>
              </w:rPr>
              <w:t>Fbare_G</w:t>
            </w:r>
            <w:proofErr w:type="spellEnd"/>
            <w:r>
              <w:rPr>
                <w:rFonts w:eastAsia="Times New Roman" w:cs="Times New Roman"/>
                <w:color w:val="000000"/>
              </w:rPr>
              <w:t xml:space="preserve"> = 0;</w:t>
            </w:r>
          </w:p>
          <w:p w14:paraId="1B2B0D98" w14:textId="016DEC62" w:rsidR="00985A8E" w:rsidRPr="00071CE6" w:rsidRDefault="00985A8E" w:rsidP="00071CE6">
            <w:pPr>
              <w:spacing w:after="0" w:line="240" w:lineRule="auto"/>
              <w:jc w:val="center"/>
              <w:rPr>
                <w:rFonts w:eastAsia="Times New Roman" w:cs="Times New Roman"/>
                <w:color w:val="000000"/>
              </w:rPr>
            </w:pPr>
            <w:proofErr w:type="spellStart"/>
            <w:r>
              <w:rPr>
                <w:rFonts w:eastAsia="Times New Roman" w:cs="Times New Roman"/>
                <w:color w:val="000000"/>
              </w:rPr>
              <w:t>Fimp_G</w:t>
            </w:r>
            <w:proofErr w:type="spellEnd"/>
            <w:r>
              <w:rPr>
                <w:rFonts w:eastAsia="Times New Roman" w:cs="Times New Roman"/>
                <w:color w:val="000000"/>
              </w:rPr>
              <w:t xml:space="preserve"> = 1</w:t>
            </w:r>
          </w:p>
        </w:tc>
        <w:tc>
          <w:tcPr>
            <w:tcW w:w="1876" w:type="dxa"/>
            <w:tcBorders>
              <w:top w:val="nil"/>
              <w:left w:val="nil"/>
              <w:bottom w:val="single" w:sz="4" w:space="0" w:color="auto"/>
              <w:right w:val="single" w:sz="4" w:space="0" w:color="auto"/>
            </w:tcBorders>
            <w:shd w:val="clear" w:color="auto" w:fill="auto"/>
            <w:noWrap/>
            <w:vAlign w:val="center"/>
          </w:tcPr>
          <w:p w14:paraId="43062313" w14:textId="1918C7CB" w:rsidR="00985A8E" w:rsidRDefault="00985A8E" w:rsidP="004B3F29">
            <w:pPr>
              <w:spacing w:after="0" w:line="240" w:lineRule="auto"/>
              <w:jc w:val="center"/>
              <w:rPr>
                <w:rFonts w:eastAsia="Times New Roman" w:cs="Times New Roman"/>
                <w:color w:val="000000"/>
              </w:rPr>
            </w:pPr>
            <w:proofErr w:type="spellStart"/>
            <w:r>
              <w:rPr>
                <w:rFonts w:eastAsia="Times New Roman" w:cs="Times New Roman"/>
                <w:color w:val="000000"/>
              </w:rPr>
              <w:t>Fveg_G</w:t>
            </w:r>
            <w:proofErr w:type="spellEnd"/>
            <w:r>
              <w:rPr>
                <w:rFonts w:eastAsia="Times New Roman" w:cs="Times New Roman"/>
                <w:color w:val="000000"/>
              </w:rPr>
              <w:t xml:space="preserve"> = 0.31;</w:t>
            </w:r>
          </w:p>
          <w:p w14:paraId="5D7C6D30" w14:textId="77777777" w:rsidR="00985A8E" w:rsidRDefault="00985A8E" w:rsidP="004B3F29">
            <w:pPr>
              <w:spacing w:after="0" w:line="240" w:lineRule="auto"/>
              <w:jc w:val="center"/>
              <w:rPr>
                <w:rFonts w:eastAsia="Times New Roman" w:cs="Times New Roman"/>
                <w:color w:val="000000"/>
              </w:rPr>
            </w:pPr>
            <w:proofErr w:type="spellStart"/>
            <w:r>
              <w:rPr>
                <w:rFonts w:eastAsia="Times New Roman" w:cs="Times New Roman"/>
                <w:color w:val="000000"/>
              </w:rPr>
              <w:t>Fbare_G</w:t>
            </w:r>
            <w:proofErr w:type="spellEnd"/>
            <w:r>
              <w:rPr>
                <w:rFonts w:eastAsia="Times New Roman" w:cs="Times New Roman"/>
                <w:color w:val="000000"/>
              </w:rPr>
              <w:t xml:space="preserve"> = 0;</w:t>
            </w:r>
          </w:p>
          <w:p w14:paraId="5DB53C4F" w14:textId="656A6EA6" w:rsidR="00985A8E" w:rsidRPr="00071CE6" w:rsidRDefault="00985A8E" w:rsidP="004B3F29">
            <w:pPr>
              <w:spacing w:after="0" w:line="240" w:lineRule="auto"/>
              <w:jc w:val="center"/>
              <w:rPr>
                <w:rFonts w:eastAsia="Times New Roman" w:cs="Times New Roman"/>
                <w:color w:val="000000"/>
              </w:rPr>
            </w:pPr>
            <w:proofErr w:type="spellStart"/>
            <w:r>
              <w:rPr>
                <w:rFonts w:eastAsia="Times New Roman" w:cs="Times New Roman"/>
                <w:color w:val="000000"/>
              </w:rPr>
              <w:t>Fimp_G</w:t>
            </w:r>
            <w:proofErr w:type="spellEnd"/>
            <w:r>
              <w:rPr>
                <w:rFonts w:eastAsia="Times New Roman" w:cs="Times New Roman"/>
                <w:color w:val="000000"/>
              </w:rPr>
              <w:t xml:space="preserve"> = 0.69</w:t>
            </w:r>
          </w:p>
        </w:tc>
      </w:tr>
      <w:tr w:rsidR="00780D53" w:rsidRPr="00071CE6" w14:paraId="415A9248" w14:textId="77777777" w:rsidTr="00392DE5">
        <w:trPr>
          <w:trHeight w:val="288"/>
          <w:jc w:val="center"/>
        </w:trPr>
        <w:tc>
          <w:tcPr>
            <w:tcW w:w="960" w:type="dxa"/>
            <w:vMerge w:val="restart"/>
            <w:tcBorders>
              <w:top w:val="nil"/>
              <w:left w:val="single" w:sz="4" w:space="0" w:color="auto"/>
              <w:right w:val="single" w:sz="4" w:space="0" w:color="auto"/>
            </w:tcBorders>
            <w:shd w:val="clear" w:color="auto" w:fill="auto"/>
            <w:noWrap/>
            <w:vAlign w:val="center"/>
            <w:hideMark/>
          </w:tcPr>
          <w:p w14:paraId="0A4609B4" w14:textId="77777777" w:rsidR="00780D53" w:rsidRPr="00071CE6" w:rsidRDefault="00780D53" w:rsidP="00071CE6">
            <w:pPr>
              <w:spacing w:after="0" w:line="240" w:lineRule="auto"/>
              <w:jc w:val="center"/>
              <w:rPr>
                <w:rFonts w:eastAsia="Times New Roman" w:cs="Times New Roman"/>
                <w:b/>
                <w:bCs/>
                <w:color w:val="000000"/>
              </w:rPr>
            </w:pPr>
            <w:r w:rsidRPr="00071CE6">
              <w:rPr>
                <w:rFonts w:eastAsia="Times New Roman" w:cs="Times New Roman"/>
                <w:b/>
                <w:bCs/>
                <w:color w:val="000000"/>
              </w:rPr>
              <w:t>IDF</w:t>
            </w:r>
          </w:p>
        </w:tc>
        <w:tc>
          <w:tcPr>
            <w:tcW w:w="2389" w:type="dxa"/>
            <w:tcBorders>
              <w:top w:val="nil"/>
              <w:left w:val="nil"/>
              <w:bottom w:val="single" w:sz="4" w:space="0" w:color="auto"/>
              <w:right w:val="single" w:sz="4" w:space="0" w:color="auto"/>
            </w:tcBorders>
            <w:shd w:val="clear" w:color="auto" w:fill="auto"/>
            <w:noWrap/>
            <w:vAlign w:val="center"/>
            <w:hideMark/>
          </w:tcPr>
          <w:p w14:paraId="3BEEEAF9" w14:textId="77777777" w:rsidR="00780D53" w:rsidRPr="00071CE6" w:rsidRDefault="00780D53" w:rsidP="00071CE6">
            <w:pPr>
              <w:spacing w:after="0" w:line="240" w:lineRule="auto"/>
              <w:jc w:val="center"/>
              <w:rPr>
                <w:rFonts w:eastAsia="Times New Roman" w:cs="Times New Roman"/>
                <w:b/>
                <w:bCs/>
                <w:color w:val="000000"/>
              </w:rPr>
            </w:pPr>
            <w:r w:rsidRPr="00071CE6">
              <w:rPr>
                <w:rFonts w:eastAsia="Times New Roman" w:cs="Times New Roman"/>
                <w:b/>
                <w:bCs/>
                <w:color w:val="000000"/>
              </w:rPr>
              <w:t>Prototype IDF models</w:t>
            </w:r>
          </w:p>
        </w:tc>
        <w:tc>
          <w:tcPr>
            <w:tcW w:w="1880" w:type="dxa"/>
            <w:tcBorders>
              <w:top w:val="nil"/>
              <w:left w:val="nil"/>
              <w:bottom w:val="single" w:sz="4" w:space="0" w:color="auto"/>
              <w:right w:val="single" w:sz="4" w:space="0" w:color="auto"/>
            </w:tcBorders>
            <w:shd w:val="clear" w:color="auto" w:fill="auto"/>
            <w:noWrap/>
            <w:vAlign w:val="center"/>
            <w:hideMark/>
          </w:tcPr>
          <w:p w14:paraId="1B1EA551" w14:textId="77777777" w:rsidR="00780D53" w:rsidRPr="00EA268D" w:rsidRDefault="00780D53" w:rsidP="00071CE6">
            <w:pPr>
              <w:spacing w:after="0" w:line="240" w:lineRule="auto"/>
              <w:jc w:val="center"/>
              <w:rPr>
                <w:rFonts w:eastAsia="Times New Roman" w:cs="Times New Roman"/>
                <w:color w:val="000000"/>
              </w:rPr>
            </w:pPr>
            <w:r w:rsidRPr="00EA268D">
              <w:rPr>
                <w:rFonts w:eastAsia="Times New Roman" w:cs="Times New Roman"/>
                <w:color w:val="000000"/>
              </w:rPr>
              <w:t>Post80s</w:t>
            </w:r>
          </w:p>
          <w:p w14:paraId="57B92F38" w14:textId="15CE0190" w:rsidR="00780D53" w:rsidRPr="00071CE6" w:rsidRDefault="00780D53" w:rsidP="00071CE6">
            <w:pPr>
              <w:spacing w:after="0" w:line="240" w:lineRule="auto"/>
              <w:jc w:val="center"/>
              <w:rPr>
                <w:rFonts w:eastAsia="Times New Roman" w:cs="Times New Roman"/>
                <w:color w:val="000000"/>
              </w:rPr>
            </w:pPr>
            <w:proofErr w:type="spellStart"/>
            <w:r w:rsidRPr="00071CE6">
              <w:rPr>
                <w:rFonts w:eastAsia="Times New Roman" w:cs="Times New Roman"/>
                <w:color w:val="000000"/>
              </w:rPr>
              <w:t>MidRiseApart</w:t>
            </w:r>
            <w:proofErr w:type="spellEnd"/>
            <w:r w:rsidRPr="00071CE6">
              <w:rPr>
                <w:rFonts w:eastAsia="Times New Roman" w:cs="Times New Roman"/>
                <w:color w:val="000000"/>
              </w:rPr>
              <w:t xml:space="preserve"> 4C</w:t>
            </w:r>
          </w:p>
        </w:tc>
        <w:tc>
          <w:tcPr>
            <w:tcW w:w="1876" w:type="dxa"/>
            <w:tcBorders>
              <w:top w:val="nil"/>
              <w:left w:val="nil"/>
              <w:bottom w:val="single" w:sz="4" w:space="0" w:color="auto"/>
              <w:right w:val="single" w:sz="4" w:space="0" w:color="auto"/>
            </w:tcBorders>
            <w:shd w:val="clear" w:color="auto" w:fill="auto"/>
            <w:noWrap/>
            <w:vAlign w:val="center"/>
            <w:hideMark/>
          </w:tcPr>
          <w:p w14:paraId="301874F8" w14:textId="434928A8" w:rsidR="00780D53" w:rsidRDefault="00780D53" w:rsidP="00EA268D">
            <w:pPr>
              <w:spacing w:after="0" w:line="240" w:lineRule="auto"/>
              <w:jc w:val="center"/>
              <w:rPr>
                <w:rFonts w:eastAsia="Times New Roman" w:cs="Times New Roman"/>
                <w:color w:val="000000"/>
              </w:rPr>
            </w:pPr>
            <w:r w:rsidRPr="00EA268D">
              <w:rPr>
                <w:rFonts w:eastAsia="Times New Roman" w:cs="Times New Roman"/>
                <w:color w:val="000000"/>
              </w:rPr>
              <w:t>Post80s</w:t>
            </w:r>
          </w:p>
          <w:p w14:paraId="76554C3C" w14:textId="292FF6B6" w:rsidR="00780D53" w:rsidRPr="00071CE6" w:rsidRDefault="00780D53" w:rsidP="00071CE6">
            <w:pPr>
              <w:spacing w:after="0" w:line="240" w:lineRule="auto"/>
              <w:jc w:val="center"/>
              <w:rPr>
                <w:rFonts w:eastAsia="Times New Roman" w:cs="Times New Roman"/>
                <w:color w:val="000000"/>
              </w:rPr>
            </w:pPr>
            <w:proofErr w:type="spellStart"/>
            <w:r w:rsidRPr="00071CE6">
              <w:rPr>
                <w:rFonts w:eastAsia="Times New Roman" w:cs="Times New Roman"/>
                <w:color w:val="000000"/>
              </w:rPr>
              <w:t>MidRiseApart</w:t>
            </w:r>
            <w:proofErr w:type="spellEnd"/>
            <w:r w:rsidRPr="00071CE6">
              <w:rPr>
                <w:rFonts w:eastAsia="Times New Roman" w:cs="Times New Roman"/>
                <w:color w:val="000000"/>
              </w:rPr>
              <w:t xml:space="preserve"> 4C</w:t>
            </w:r>
          </w:p>
        </w:tc>
      </w:tr>
      <w:tr w:rsidR="00780D53" w:rsidRPr="00071CE6" w14:paraId="722F9BA3" w14:textId="77777777" w:rsidTr="00392DE5">
        <w:trPr>
          <w:trHeight w:val="288"/>
          <w:jc w:val="center"/>
        </w:trPr>
        <w:tc>
          <w:tcPr>
            <w:tcW w:w="960" w:type="dxa"/>
            <w:vMerge/>
            <w:tcBorders>
              <w:left w:val="single" w:sz="4" w:space="0" w:color="auto"/>
              <w:right w:val="single" w:sz="4" w:space="0" w:color="auto"/>
            </w:tcBorders>
            <w:vAlign w:val="center"/>
            <w:hideMark/>
          </w:tcPr>
          <w:p w14:paraId="4AAAB0FE" w14:textId="77777777" w:rsidR="00780D53" w:rsidRPr="00071CE6" w:rsidRDefault="00780D53" w:rsidP="00071CE6">
            <w:pPr>
              <w:spacing w:after="0" w:line="240" w:lineRule="auto"/>
              <w:rPr>
                <w:rFonts w:eastAsia="Times New Roman" w:cs="Times New Roman"/>
                <w:b/>
                <w:bCs/>
                <w:color w:val="000000"/>
              </w:rPr>
            </w:pPr>
          </w:p>
        </w:tc>
        <w:tc>
          <w:tcPr>
            <w:tcW w:w="2389" w:type="dxa"/>
            <w:tcBorders>
              <w:top w:val="nil"/>
              <w:left w:val="nil"/>
              <w:bottom w:val="single" w:sz="4" w:space="0" w:color="auto"/>
              <w:right w:val="single" w:sz="4" w:space="0" w:color="auto"/>
            </w:tcBorders>
            <w:shd w:val="clear" w:color="auto" w:fill="auto"/>
            <w:noWrap/>
            <w:vAlign w:val="center"/>
            <w:hideMark/>
          </w:tcPr>
          <w:p w14:paraId="1154DC24" w14:textId="77777777" w:rsidR="00780D53" w:rsidRPr="00071CE6" w:rsidRDefault="00780D53" w:rsidP="00071CE6">
            <w:pPr>
              <w:spacing w:after="0" w:line="240" w:lineRule="auto"/>
              <w:jc w:val="center"/>
              <w:rPr>
                <w:rFonts w:eastAsia="Times New Roman" w:cs="Times New Roman"/>
                <w:b/>
                <w:bCs/>
                <w:color w:val="000000"/>
              </w:rPr>
            </w:pPr>
            <w:r w:rsidRPr="00071CE6">
              <w:rPr>
                <w:rFonts w:eastAsia="Times New Roman" w:cs="Times New Roman"/>
                <w:b/>
                <w:bCs/>
                <w:color w:val="000000"/>
              </w:rPr>
              <w:t>Internal Gains</w:t>
            </w:r>
          </w:p>
        </w:tc>
        <w:tc>
          <w:tcPr>
            <w:tcW w:w="1880" w:type="dxa"/>
            <w:tcBorders>
              <w:top w:val="nil"/>
              <w:left w:val="nil"/>
              <w:bottom w:val="single" w:sz="4" w:space="0" w:color="auto"/>
              <w:right w:val="single" w:sz="4" w:space="0" w:color="auto"/>
            </w:tcBorders>
            <w:shd w:val="clear" w:color="auto" w:fill="auto"/>
            <w:noWrap/>
            <w:vAlign w:val="center"/>
            <w:hideMark/>
          </w:tcPr>
          <w:p w14:paraId="7F8DF8B6" w14:textId="77777777" w:rsidR="00780D53" w:rsidRPr="00071CE6" w:rsidRDefault="00780D53" w:rsidP="00071CE6">
            <w:pPr>
              <w:spacing w:after="0" w:line="240" w:lineRule="auto"/>
              <w:jc w:val="center"/>
              <w:rPr>
                <w:rFonts w:eastAsia="Times New Roman" w:cs="Times New Roman"/>
                <w:color w:val="000000"/>
              </w:rPr>
            </w:pPr>
            <w:r w:rsidRPr="00071CE6">
              <w:rPr>
                <w:rFonts w:eastAsia="Times New Roman" w:cs="Times New Roman"/>
                <w:color w:val="000000"/>
              </w:rPr>
              <w:t>Residential</w:t>
            </w:r>
          </w:p>
        </w:tc>
        <w:tc>
          <w:tcPr>
            <w:tcW w:w="1876" w:type="dxa"/>
            <w:tcBorders>
              <w:top w:val="nil"/>
              <w:left w:val="nil"/>
              <w:bottom w:val="single" w:sz="4" w:space="0" w:color="auto"/>
              <w:right w:val="single" w:sz="4" w:space="0" w:color="auto"/>
            </w:tcBorders>
            <w:shd w:val="clear" w:color="auto" w:fill="auto"/>
            <w:noWrap/>
            <w:vAlign w:val="center"/>
            <w:hideMark/>
          </w:tcPr>
          <w:p w14:paraId="048B61B2" w14:textId="77777777" w:rsidR="00780D53" w:rsidRPr="00071CE6" w:rsidRDefault="00780D53" w:rsidP="00071CE6">
            <w:pPr>
              <w:spacing w:after="0" w:line="240" w:lineRule="auto"/>
              <w:jc w:val="center"/>
              <w:rPr>
                <w:rFonts w:eastAsia="Times New Roman" w:cs="Times New Roman"/>
                <w:color w:val="000000"/>
              </w:rPr>
            </w:pPr>
            <w:r w:rsidRPr="00071CE6">
              <w:rPr>
                <w:rFonts w:eastAsia="Times New Roman" w:cs="Times New Roman"/>
                <w:color w:val="000000"/>
              </w:rPr>
              <w:t>Residential</w:t>
            </w:r>
          </w:p>
        </w:tc>
      </w:tr>
      <w:tr w:rsidR="00780D53" w:rsidRPr="00071CE6" w14:paraId="5BF00559" w14:textId="77777777" w:rsidTr="00392DE5">
        <w:trPr>
          <w:trHeight w:val="288"/>
          <w:jc w:val="center"/>
        </w:trPr>
        <w:tc>
          <w:tcPr>
            <w:tcW w:w="960" w:type="dxa"/>
            <w:vMerge/>
            <w:tcBorders>
              <w:left w:val="single" w:sz="4" w:space="0" w:color="auto"/>
              <w:right w:val="single" w:sz="4" w:space="0" w:color="auto"/>
            </w:tcBorders>
            <w:vAlign w:val="center"/>
            <w:hideMark/>
          </w:tcPr>
          <w:p w14:paraId="2772C257" w14:textId="77777777" w:rsidR="00780D53" w:rsidRPr="00071CE6" w:rsidRDefault="00780D53" w:rsidP="00071CE6">
            <w:pPr>
              <w:spacing w:after="0" w:line="240" w:lineRule="auto"/>
              <w:rPr>
                <w:rFonts w:eastAsia="Times New Roman" w:cs="Times New Roman"/>
                <w:b/>
                <w:bCs/>
                <w:color w:val="000000"/>
              </w:rPr>
            </w:pPr>
          </w:p>
        </w:tc>
        <w:tc>
          <w:tcPr>
            <w:tcW w:w="2389" w:type="dxa"/>
            <w:tcBorders>
              <w:top w:val="nil"/>
              <w:left w:val="nil"/>
              <w:bottom w:val="single" w:sz="4" w:space="0" w:color="auto"/>
              <w:right w:val="single" w:sz="4" w:space="0" w:color="auto"/>
            </w:tcBorders>
            <w:shd w:val="clear" w:color="auto" w:fill="auto"/>
            <w:noWrap/>
            <w:vAlign w:val="center"/>
            <w:hideMark/>
          </w:tcPr>
          <w:p w14:paraId="78963C79" w14:textId="77777777" w:rsidR="00780D53" w:rsidRPr="00071CE6" w:rsidRDefault="00780D53" w:rsidP="00071CE6">
            <w:pPr>
              <w:spacing w:after="0" w:line="240" w:lineRule="auto"/>
              <w:jc w:val="center"/>
              <w:rPr>
                <w:rFonts w:eastAsia="Times New Roman" w:cs="Times New Roman"/>
                <w:b/>
                <w:bCs/>
                <w:color w:val="000000"/>
              </w:rPr>
            </w:pPr>
            <w:r w:rsidRPr="00071CE6">
              <w:rPr>
                <w:rFonts w:eastAsia="Times New Roman" w:cs="Times New Roman"/>
                <w:b/>
                <w:bCs/>
                <w:color w:val="000000"/>
              </w:rPr>
              <w:t>Cooling System</w:t>
            </w:r>
          </w:p>
        </w:tc>
        <w:tc>
          <w:tcPr>
            <w:tcW w:w="1880" w:type="dxa"/>
            <w:tcBorders>
              <w:top w:val="nil"/>
              <w:left w:val="nil"/>
              <w:bottom w:val="single" w:sz="4" w:space="0" w:color="auto"/>
              <w:right w:val="single" w:sz="4" w:space="0" w:color="auto"/>
            </w:tcBorders>
            <w:shd w:val="clear" w:color="auto" w:fill="auto"/>
            <w:noWrap/>
            <w:vAlign w:val="center"/>
            <w:hideMark/>
          </w:tcPr>
          <w:p w14:paraId="369AE8FD" w14:textId="77777777" w:rsidR="00780D53" w:rsidRPr="00071CE6" w:rsidRDefault="00780D53" w:rsidP="00071CE6">
            <w:pPr>
              <w:spacing w:after="0" w:line="240" w:lineRule="auto"/>
              <w:jc w:val="center"/>
              <w:rPr>
                <w:rFonts w:eastAsia="Times New Roman" w:cs="Times New Roman"/>
                <w:color w:val="000000"/>
              </w:rPr>
            </w:pPr>
            <w:r w:rsidRPr="00071CE6">
              <w:rPr>
                <w:rFonts w:eastAsia="Times New Roman" w:cs="Times New Roman"/>
                <w:color w:val="000000"/>
              </w:rPr>
              <w:t>No cooling</w:t>
            </w:r>
          </w:p>
        </w:tc>
        <w:tc>
          <w:tcPr>
            <w:tcW w:w="1876" w:type="dxa"/>
            <w:tcBorders>
              <w:top w:val="nil"/>
              <w:left w:val="nil"/>
              <w:bottom w:val="single" w:sz="4" w:space="0" w:color="auto"/>
              <w:right w:val="single" w:sz="4" w:space="0" w:color="auto"/>
            </w:tcBorders>
            <w:shd w:val="clear" w:color="auto" w:fill="auto"/>
            <w:noWrap/>
            <w:vAlign w:val="center"/>
            <w:hideMark/>
          </w:tcPr>
          <w:p w14:paraId="6FE915A3" w14:textId="77777777" w:rsidR="00780D53" w:rsidRPr="00071CE6" w:rsidRDefault="00780D53" w:rsidP="00071CE6">
            <w:pPr>
              <w:spacing w:after="0" w:line="240" w:lineRule="auto"/>
              <w:jc w:val="center"/>
              <w:rPr>
                <w:rFonts w:eastAsia="Times New Roman" w:cs="Times New Roman"/>
                <w:color w:val="000000"/>
              </w:rPr>
            </w:pPr>
            <w:r w:rsidRPr="00071CE6">
              <w:rPr>
                <w:rFonts w:eastAsia="Times New Roman" w:cs="Times New Roman"/>
                <w:color w:val="000000"/>
              </w:rPr>
              <w:t>No cooling</w:t>
            </w:r>
          </w:p>
        </w:tc>
      </w:tr>
      <w:tr w:rsidR="00780D53" w:rsidRPr="00071CE6" w14:paraId="11D8D0FF" w14:textId="77777777" w:rsidTr="00392DE5">
        <w:trPr>
          <w:trHeight w:val="288"/>
          <w:jc w:val="center"/>
        </w:trPr>
        <w:tc>
          <w:tcPr>
            <w:tcW w:w="960" w:type="dxa"/>
            <w:vMerge/>
            <w:tcBorders>
              <w:left w:val="single" w:sz="4" w:space="0" w:color="auto"/>
              <w:right w:val="single" w:sz="4" w:space="0" w:color="auto"/>
            </w:tcBorders>
            <w:vAlign w:val="center"/>
            <w:hideMark/>
          </w:tcPr>
          <w:p w14:paraId="220A2058" w14:textId="77777777" w:rsidR="00780D53" w:rsidRPr="00071CE6" w:rsidRDefault="00780D53" w:rsidP="00071CE6">
            <w:pPr>
              <w:spacing w:after="0" w:line="240" w:lineRule="auto"/>
              <w:rPr>
                <w:rFonts w:eastAsia="Times New Roman" w:cs="Times New Roman"/>
                <w:b/>
                <w:bCs/>
                <w:color w:val="000000"/>
              </w:rPr>
            </w:pPr>
          </w:p>
        </w:tc>
        <w:tc>
          <w:tcPr>
            <w:tcW w:w="2389" w:type="dxa"/>
            <w:tcBorders>
              <w:top w:val="nil"/>
              <w:left w:val="nil"/>
              <w:bottom w:val="single" w:sz="4" w:space="0" w:color="auto"/>
              <w:right w:val="single" w:sz="4" w:space="0" w:color="auto"/>
            </w:tcBorders>
            <w:shd w:val="clear" w:color="auto" w:fill="auto"/>
            <w:noWrap/>
            <w:vAlign w:val="center"/>
            <w:hideMark/>
          </w:tcPr>
          <w:p w14:paraId="798790DA" w14:textId="77777777" w:rsidR="00780D53" w:rsidRPr="00071CE6" w:rsidRDefault="00780D53" w:rsidP="00071CE6">
            <w:pPr>
              <w:spacing w:after="0" w:line="240" w:lineRule="auto"/>
              <w:jc w:val="center"/>
              <w:rPr>
                <w:rFonts w:eastAsia="Times New Roman" w:cs="Times New Roman"/>
                <w:b/>
                <w:bCs/>
                <w:color w:val="000000"/>
              </w:rPr>
            </w:pPr>
            <w:r w:rsidRPr="00071CE6">
              <w:rPr>
                <w:rFonts w:eastAsia="Times New Roman" w:cs="Times New Roman"/>
                <w:b/>
                <w:bCs/>
                <w:color w:val="000000"/>
              </w:rPr>
              <w:t>Heating System</w:t>
            </w:r>
          </w:p>
        </w:tc>
        <w:tc>
          <w:tcPr>
            <w:tcW w:w="1880" w:type="dxa"/>
            <w:tcBorders>
              <w:top w:val="nil"/>
              <w:left w:val="nil"/>
              <w:bottom w:val="single" w:sz="4" w:space="0" w:color="auto"/>
              <w:right w:val="single" w:sz="4" w:space="0" w:color="auto"/>
            </w:tcBorders>
            <w:shd w:val="clear" w:color="auto" w:fill="auto"/>
            <w:noWrap/>
            <w:vAlign w:val="center"/>
            <w:hideMark/>
          </w:tcPr>
          <w:p w14:paraId="60CD06EF" w14:textId="77777777" w:rsidR="00780D53" w:rsidRPr="00071CE6" w:rsidRDefault="00780D53" w:rsidP="00071CE6">
            <w:pPr>
              <w:spacing w:after="0" w:line="240" w:lineRule="auto"/>
              <w:jc w:val="center"/>
              <w:rPr>
                <w:rFonts w:eastAsia="Times New Roman" w:cs="Times New Roman"/>
                <w:color w:val="000000"/>
              </w:rPr>
            </w:pPr>
            <w:r w:rsidRPr="00071CE6">
              <w:rPr>
                <w:rFonts w:eastAsia="Times New Roman" w:cs="Times New Roman"/>
                <w:color w:val="000000"/>
              </w:rPr>
              <w:t>Furnace</w:t>
            </w:r>
          </w:p>
        </w:tc>
        <w:tc>
          <w:tcPr>
            <w:tcW w:w="1876" w:type="dxa"/>
            <w:tcBorders>
              <w:top w:val="nil"/>
              <w:left w:val="nil"/>
              <w:bottom w:val="single" w:sz="4" w:space="0" w:color="auto"/>
              <w:right w:val="single" w:sz="4" w:space="0" w:color="auto"/>
            </w:tcBorders>
            <w:shd w:val="clear" w:color="auto" w:fill="auto"/>
            <w:noWrap/>
            <w:vAlign w:val="center"/>
            <w:hideMark/>
          </w:tcPr>
          <w:p w14:paraId="348FF5E3" w14:textId="77777777" w:rsidR="00780D53" w:rsidRPr="00071CE6" w:rsidRDefault="00780D53" w:rsidP="00071CE6">
            <w:pPr>
              <w:spacing w:after="0" w:line="240" w:lineRule="auto"/>
              <w:jc w:val="center"/>
              <w:rPr>
                <w:rFonts w:eastAsia="Times New Roman" w:cs="Times New Roman"/>
                <w:color w:val="000000"/>
              </w:rPr>
            </w:pPr>
            <w:r w:rsidRPr="00071CE6">
              <w:rPr>
                <w:rFonts w:eastAsia="Times New Roman" w:cs="Times New Roman"/>
                <w:color w:val="000000"/>
              </w:rPr>
              <w:t>Furnace</w:t>
            </w:r>
          </w:p>
        </w:tc>
      </w:tr>
      <w:tr w:rsidR="00780D53" w:rsidRPr="00071CE6" w14:paraId="679FFE8E" w14:textId="77777777" w:rsidTr="00392DE5">
        <w:trPr>
          <w:trHeight w:val="288"/>
          <w:jc w:val="center"/>
        </w:trPr>
        <w:tc>
          <w:tcPr>
            <w:tcW w:w="960" w:type="dxa"/>
            <w:vMerge/>
            <w:tcBorders>
              <w:left w:val="single" w:sz="4" w:space="0" w:color="auto"/>
              <w:right w:val="single" w:sz="4" w:space="0" w:color="auto"/>
            </w:tcBorders>
            <w:vAlign w:val="center"/>
          </w:tcPr>
          <w:p w14:paraId="0F6D7D37" w14:textId="77777777" w:rsidR="00780D53" w:rsidRPr="00071CE6" w:rsidRDefault="00780D53" w:rsidP="003424A2">
            <w:pPr>
              <w:spacing w:after="0" w:line="240" w:lineRule="auto"/>
              <w:rPr>
                <w:rFonts w:eastAsia="Times New Roman" w:cs="Times New Roman"/>
                <w:b/>
                <w:bCs/>
                <w:color w:val="000000"/>
              </w:rPr>
            </w:pPr>
          </w:p>
        </w:tc>
        <w:tc>
          <w:tcPr>
            <w:tcW w:w="2389" w:type="dxa"/>
            <w:tcBorders>
              <w:top w:val="nil"/>
              <w:left w:val="nil"/>
              <w:bottom w:val="single" w:sz="4" w:space="0" w:color="auto"/>
              <w:right w:val="single" w:sz="4" w:space="0" w:color="auto"/>
            </w:tcBorders>
            <w:shd w:val="clear" w:color="auto" w:fill="auto"/>
            <w:noWrap/>
            <w:vAlign w:val="center"/>
          </w:tcPr>
          <w:p w14:paraId="76695702" w14:textId="5421788B" w:rsidR="00780D53" w:rsidRPr="00071CE6" w:rsidRDefault="00780D53" w:rsidP="003424A2">
            <w:pPr>
              <w:spacing w:after="0" w:line="240" w:lineRule="auto"/>
              <w:jc w:val="center"/>
              <w:rPr>
                <w:rFonts w:eastAsia="Times New Roman" w:cs="Times New Roman"/>
                <w:b/>
                <w:bCs/>
                <w:color w:val="000000"/>
              </w:rPr>
            </w:pPr>
            <w:r>
              <w:rPr>
                <w:rFonts w:eastAsia="Times New Roman" w:cs="Times New Roman"/>
                <w:b/>
                <w:bCs/>
                <w:color w:val="000000"/>
              </w:rPr>
              <w:t>Wall</w:t>
            </w:r>
          </w:p>
        </w:tc>
        <w:tc>
          <w:tcPr>
            <w:tcW w:w="1880" w:type="dxa"/>
            <w:tcBorders>
              <w:top w:val="nil"/>
              <w:left w:val="nil"/>
              <w:bottom w:val="single" w:sz="4" w:space="0" w:color="auto"/>
              <w:right w:val="single" w:sz="4" w:space="0" w:color="auto"/>
            </w:tcBorders>
            <w:shd w:val="clear" w:color="auto" w:fill="auto"/>
            <w:noWrap/>
            <w:vAlign w:val="center"/>
          </w:tcPr>
          <w:p w14:paraId="7F94193B" w14:textId="77777777" w:rsidR="00780D53" w:rsidRDefault="00780D53" w:rsidP="003424A2">
            <w:pPr>
              <w:spacing w:after="0" w:line="240" w:lineRule="auto"/>
              <w:jc w:val="center"/>
              <w:rPr>
                <w:rFonts w:eastAsia="Times New Roman" w:cs="Times New Roman"/>
                <w:color w:val="000000"/>
              </w:rPr>
            </w:pPr>
            <w:r>
              <w:rPr>
                <w:rFonts w:eastAsia="Times New Roman" w:cs="Times New Roman"/>
                <w:color w:val="000000"/>
              </w:rPr>
              <w:t>Concrete 20mm</w:t>
            </w:r>
          </w:p>
          <w:p w14:paraId="423BD220" w14:textId="6433DD27" w:rsidR="00780D53" w:rsidRPr="00071CE6" w:rsidRDefault="00780D53" w:rsidP="003424A2">
            <w:pPr>
              <w:spacing w:after="0" w:line="240" w:lineRule="auto"/>
              <w:jc w:val="center"/>
              <w:rPr>
                <w:rFonts w:eastAsia="Times New Roman" w:cs="Times New Roman"/>
                <w:color w:val="000000"/>
              </w:rPr>
            </w:pPr>
            <w:r>
              <w:rPr>
                <w:rFonts w:eastAsia="Times New Roman" w:cs="Times New Roman"/>
                <w:color w:val="000000"/>
              </w:rPr>
              <w:t>Insulation 30mm</w:t>
            </w:r>
          </w:p>
        </w:tc>
        <w:tc>
          <w:tcPr>
            <w:tcW w:w="1876" w:type="dxa"/>
            <w:tcBorders>
              <w:top w:val="nil"/>
              <w:left w:val="nil"/>
              <w:bottom w:val="single" w:sz="4" w:space="0" w:color="auto"/>
              <w:right w:val="single" w:sz="4" w:space="0" w:color="auto"/>
            </w:tcBorders>
            <w:shd w:val="clear" w:color="auto" w:fill="auto"/>
            <w:noWrap/>
            <w:vAlign w:val="center"/>
          </w:tcPr>
          <w:p w14:paraId="71BE1F27" w14:textId="77777777" w:rsidR="00780D53" w:rsidRDefault="00780D53" w:rsidP="003424A2">
            <w:pPr>
              <w:spacing w:after="0" w:line="240" w:lineRule="auto"/>
              <w:jc w:val="center"/>
              <w:rPr>
                <w:rFonts w:eastAsia="Times New Roman" w:cs="Times New Roman"/>
                <w:color w:val="000000"/>
              </w:rPr>
            </w:pPr>
            <w:r>
              <w:rPr>
                <w:rFonts w:eastAsia="Times New Roman" w:cs="Times New Roman"/>
                <w:color w:val="000000"/>
              </w:rPr>
              <w:t>Concrete 20mm</w:t>
            </w:r>
          </w:p>
          <w:p w14:paraId="0BF8ECC5" w14:textId="25BDFE9A" w:rsidR="00780D53" w:rsidRPr="00071CE6" w:rsidRDefault="00780D53" w:rsidP="003424A2">
            <w:pPr>
              <w:spacing w:after="0" w:line="240" w:lineRule="auto"/>
              <w:jc w:val="center"/>
              <w:rPr>
                <w:rFonts w:eastAsia="Times New Roman" w:cs="Times New Roman"/>
                <w:color w:val="000000"/>
              </w:rPr>
            </w:pPr>
            <w:r>
              <w:rPr>
                <w:rFonts w:eastAsia="Times New Roman" w:cs="Times New Roman"/>
                <w:color w:val="000000"/>
              </w:rPr>
              <w:t>Insulation 30mm</w:t>
            </w:r>
          </w:p>
        </w:tc>
      </w:tr>
      <w:tr w:rsidR="00780D53" w:rsidRPr="00071CE6" w14:paraId="5ABCA229" w14:textId="77777777" w:rsidTr="00392DE5">
        <w:trPr>
          <w:trHeight w:val="288"/>
          <w:jc w:val="center"/>
        </w:trPr>
        <w:tc>
          <w:tcPr>
            <w:tcW w:w="960" w:type="dxa"/>
            <w:vMerge/>
            <w:tcBorders>
              <w:left w:val="single" w:sz="4" w:space="0" w:color="auto"/>
              <w:right w:val="single" w:sz="4" w:space="0" w:color="auto"/>
            </w:tcBorders>
            <w:vAlign w:val="center"/>
          </w:tcPr>
          <w:p w14:paraId="079B1576" w14:textId="77777777" w:rsidR="00780D53" w:rsidRPr="00071CE6" w:rsidRDefault="00780D53" w:rsidP="003424A2">
            <w:pPr>
              <w:spacing w:after="0" w:line="240" w:lineRule="auto"/>
              <w:rPr>
                <w:rFonts w:eastAsia="Times New Roman" w:cs="Times New Roman"/>
                <w:b/>
                <w:bCs/>
                <w:color w:val="000000"/>
              </w:rPr>
            </w:pPr>
          </w:p>
        </w:tc>
        <w:tc>
          <w:tcPr>
            <w:tcW w:w="2389" w:type="dxa"/>
            <w:tcBorders>
              <w:top w:val="nil"/>
              <w:left w:val="nil"/>
              <w:bottom w:val="single" w:sz="4" w:space="0" w:color="auto"/>
              <w:right w:val="single" w:sz="4" w:space="0" w:color="auto"/>
            </w:tcBorders>
            <w:shd w:val="clear" w:color="auto" w:fill="auto"/>
            <w:noWrap/>
            <w:vAlign w:val="center"/>
          </w:tcPr>
          <w:p w14:paraId="6392F9AD" w14:textId="344E1D25" w:rsidR="00780D53" w:rsidRPr="00071CE6" w:rsidRDefault="00780D53" w:rsidP="003424A2">
            <w:pPr>
              <w:spacing w:after="0" w:line="240" w:lineRule="auto"/>
              <w:jc w:val="center"/>
              <w:rPr>
                <w:rFonts w:eastAsia="Times New Roman" w:cs="Times New Roman"/>
                <w:b/>
                <w:bCs/>
                <w:color w:val="000000"/>
              </w:rPr>
            </w:pPr>
            <w:r>
              <w:rPr>
                <w:rFonts w:eastAsia="Times New Roman" w:cs="Times New Roman"/>
                <w:b/>
                <w:bCs/>
                <w:color w:val="000000"/>
              </w:rPr>
              <w:t>Roof</w:t>
            </w:r>
          </w:p>
        </w:tc>
        <w:tc>
          <w:tcPr>
            <w:tcW w:w="1880" w:type="dxa"/>
            <w:tcBorders>
              <w:top w:val="nil"/>
              <w:left w:val="nil"/>
              <w:bottom w:val="single" w:sz="4" w:space="0" w:color="auto"/>
              <w:right w:val="single" w:sz="4" w:space="0" w:color="auto"/>
            </w:tcBorders>
            <w:shd w:val="clear" w:color="auto" w:fill="auto"/>
            <w:noWrap/>
            <w:vAlign w:val="center"/>
          </w:tcPr>
          <w:p w14:paraId="3CA5BDEB" w14:textId="77777777" w:rsidR="00780D53" w:rsidRDefault="00780D53" w:rsidP="003424A2">
            <w:pPr>
              <w:spacing w:after="0" w:line="240" w:lineRule="auto"/>
              <w:jc w:val="center"/>
              <w:rPr>
                <w:rFonts w:eastAsia="Times New Roman" w:cs="Times New Roman"/>
                <w:color w:val="000000"/>
              </w:rPr>
            </w:pPr>
            <w:r>
              <w:rPr>
                <w:rFonts w:eastAsia="Times New Roman" w:cs="Times New Roman"/>
                <w:color w:val="000000"/>
              </w:rPr>
              <w:t>Tile 60mm</w:t>
            </w:r>
          </w:p>
          <w:p w14:paraId="686AC235" w14:textId="77777777" w:rsidR="00780D53" w:rsidRDefault="00780D53" w:rsidP="003424A2">
            <w:pPr>
              <w:spacing w:after="0" w:line="240" w:lineRule="auto"/>
              <w:jc w:val="center"/>
              <w:rPr>
                <w:rFonts w:eastAsia="Times New Roman" w:cs="Times New Roman"/>
                <w:color w:val="000000"/>
              </w:rPr>
            </w:pPr>
            <w:r>
              <w:rPr>
                <w:rFonts w:eastAsia="Times New Roman" w:cs="Times New Roman"/>
                <w:color w:val="000000"/>
              </w:rPr>
              <w:t>Concrete 200mm</w:t>
            </w:r>
          </w:p>
          <w:p w14:paraId="18814954" w14:textId="6BA6510F" w:rsidR="00780D53" w:rsidRPr="00071CE6" w:rsidRDefault="00780D53" w:rsidP="003424A2">
            <w:pPr>
              <w:spacing w:after="0" w:line="240" w:lineRule="auto"/>
              <w:jc w:val="center"/>
              <w:rPr>
                <w:rFonts w:eastAsia="Times New Roman" w:cs="Times New Roman"/>
                <w:color w:val="000000"/>
              </w:rPr>
            </w:pPr>
            <w:r>
              <w:rPr>
                <w:rFonts w:eastAsia="Times New Roman" w:cs="Times New Roman"/>
                <w:color w:val="000000"/>
              </w:rPr>
              <w:t>Insulation 30mm</w:t>
            </w:r>
          </w:p>
        </w:tc>
        <w:tc>
          <w:tcPr>
            <w:tcW w:w="1876" w:type="dxa"/>
            <w:tcBorders>
              <w:top w:val="nil"/>
              <w:left w:val="nil"/>
              <w:bottom w:val="single" w:sz="4" w:space="0" w:color="auto"/>
              <w:right w:val="single" w:sz="4" w:space="0" w:color="auto"/>
            </w:tcBorders>
            <w:shd w:val="clear" w:color="auto" w:fill="auto"/>
            <w:noWrap/>
            <w:vAlign w:val="center"/>
          </w:tcPr>
          <w:p w14:paraId="04DD0EEC" w14:textId="77777777" w:rsidR="00780D53" w:rsidRDefault="00780D53" w:rsidP="003424A2">
            <w:pPr>
              <w:spacing w:after="0" w:line="240" w:lineRule="auto"/>
              <w:jc w:val="center"/>
              <w:rPr>
                <w:rFonts w:eastAsia="Times New Roman" w:cs="Times New Roman"/>
                <w:color w:val="000000"/>
              </w:rPr>
            </w:pPr>
            <w:r>
              <w:rPr>
                <w:rFonts w:eastAsia="Times New Roman" w:cs="Times New Roman"/>
                <w:color w:val="000000"/>
              </w:rPr>
              <w:t>Tile 60mm</w:t>
            </w:r>
          </w:p>
          <w:p w14:paraId="2F923752" w14:textId="77777777" w:rsidR="00780D53" w:rsidRDefault="00780D53" w:rsidP="003424A2">
            <w:pPr>
              <w:spacing w:after="0" w:line="240" w:lineRule="auto"/>
              <w:jc w:val="center"/>
              <w:rPr>
                <w:rFonts w:eastAsia="Times New Roman" w:cs="Times New Roman"/>
                <w:color w:val="000000"/>
              </w:rPr>
            </w:pPr>
            <w:r>
              <w:rPr>
                <w:rFonts w:eastAsia="Times New Roman" w:cs="Times New Roman"/>
                <w:color w:val="000000"/>
              </w:rPr>
              <w:t>Concrete 200mm</w:t>
            </w:r>
          </w:p>
          <w:p w14:paraId="32E6C913" w14:textId="1761187D" w:rsidR="00780D53" w:rsidRPr="00071CE6" w:rsidRDefault="00780D53" w:rsidP="003424A2">
            <w:pPr>
              <w:spacing w:after="0" w:line="240" w:lineRule="auto"/>
              <w:jc w:val="center"/>
              <w:rPr>
                <w:rFonts w:eastAsia="Times New Roman" w:cs="Times New Roman"/>
                <w:color w:val="000000"/>
              </w:rPr>
            </w:pPr>
            <w:r>
              <w:rPr>
                <w:rFonts w:eastAsia="Times New Roman" w:cs="Times New Roman"/>
                <w:color w:val="000000"/>
              </w:rPr>
              <w:t>Insulation 30mm</w:t>
            </w:r>
          </w:p>
        </w:tc>
      </w:tr>
      <w:tr w:rsidR="00780D53" w:rsidRPr="00071CE6" w14:paraId="472F53C6" w14:textId="77777777" w:rsidTr="00392DE5">
        <w:trPr>
          <w:trHeight w:val="288"/>
          <w:jc w:val="center"/>
        </w:trPr>
        <w:tc>
          <w:tcPr>
            <w:tcW w:w="960" w:type="dxa"/>
            <w:vMerge/>
            <w:tcBorders>
              <w:left w:val="single" w:sz="4" w:space="0" w:color="auto"/>
              <w:bottom w:val="single" w:sz="4" w:space="0" w:color="auto"/>
              <w:right w:val="single" w:sz="4" w:space="0" w:color="auto"/>
            </w:tcBorders>
            <w:vAlign w:val="center"/>
          </w:tcPr>
          <w:p w14:paraId="6F6978BF" w14:textId="77777777" w:rsidR="00780D53" w:rsidRPr="00071CE6" w:rsidRDefault="00780D53" w:rsidP="003424A2">
            <w:pPr>
              <w:spacing w:after="0" w:line="240" w:lineRule="auto"/>
              <w:rPr>
                <w:rFonts w:eastAsia="Times New Roman" w:cs="Times New Roman"/>
                <w:b/>
                <w:bCs/>
                <w:color w:val="000000"/>
              </w:rPr>
            </w:pPr>
          </w:p>
        </w:tc>
        <w:tc>
          <w:tcPr>
            <w:tcW w:w="2389" w:type="dxa"/>
            <w:tcBorders>
              <w:top w:val="nil"/>
              <w:left w:val="nil"/>
              <w:bottom w:val="single" w:sz="4" w:space="0" w:color="auto"/>
              <w:right w:val="single" w:sz="4" w:space="0" w:color="auto"/>
            </w:tcBorders>
            <w:shd w:val="clear" w:color="auto" w:fill="auto"/>
            <w:noWrap/>
            <w:vAlign w:val="center"/>
          </w:tcPr>
          <w:p w14:paraId="3C4A2010" w14:textId="701E3913" w:rsidR="00780D53" w:rsidRDefault="00780D53" w:rsidP="003424A2">
            <w:pPr>
              <w:spacing w:after="0" w:line="240" w:lineRule="auto"/>
              <w:jc w:val="center"/>
              <w:rPr>
                <w:rFonts w:eastAsia="Times New Roman" w:cs="Times New Roman"/>
                <w:b/>
                <w:bCs/>
                <w:color w:val="000000"/>
              </w:rPr>
            </w:pPr>
            <w:r>
              <w:rPr>
                <w:rFonts w:eastAsia="Times New Roman" w:cs="Times New Roman"/>
                <w:b/>
                <w:bCs/>
                <w:color w:val="000000"/>
              </w:rPr>
              <w:t>Floor</w:t>
            </w:r>
          </w:p>
        </w:tc>
        <w:tc>
          <w:tcPr>
            <w:tcW w:w="1880" w:type="dxa"/>
            <w:tcBorders>
              <w:top w:val="nil"/>
              <w:left w:val="nil"/>
              <w:bottom w:val="single" w:sz="4" w:space="0" w:color="auto"/>
              <w:right w:val="single" w:sz="4" w:space="0" w:color="auto"/>
            </w:tcBorders>
            <w:shd w:val="clear" w:color="auto" w:fill="auto"/>
            <w:noWrap/>
            <w:vAlign w:val="center"/>
          </w:tcPr>
          <w:p w14:paraId="02BCD637" w14:textId="4AD217FF" w:rsidR="00780D53" w:rsidRPr="00071CE6" w:rsidRDefault="00780D53" w:rsidP="003424A2">
            <w:pPr>
              <w:spacing w:after="0" w:line="240" w:lineRule="auto"/>
              <w:jc w:val="center"/>
              <w:rPr>
                <w:rFonts w:eastAsia="Times New Roman" w:cs="Times New Roman"/>
                <w:color w:val="000000"/>
              </w:rPr>
            </w:pPr>
            <w:r>
              <w:rPr>
                <w:rFonts w:eastAsia="Times New Roman" w:cs="Times New Roman"/>
                <w:color w:val="000000"/>
              </w:rPr>
              <w:t>Concrete 200mm</w:t>
            </w:r>
          </w:p>
        </w:tc>
        <w:tc>
          <w:tcPr>
            <w:tcW w:w="1876" w:type="dxa"/>
            <w:tcBorders>
              <w:top w:val="nil"/>
              <w:left w:val="nil"/>
              <w:bottom w:val="single" w:sz="4" w:space="0" w:color="auto"/>
              <w:right w:val="single" w:sz="4" w:space="0" w:color="auto"/>
            </w:tcBorders>
            <w:shd w:val="clear" w:color="auto" w:fill="auto"/>
            <w:noWrap/>
            <w:vAlign w:val="center"/>
          </w:tcPr>
          <w:p w14:paraId="2172ABA3" w14:textId="02F522C5" w:rsidR="00780D53" w:rsidRPr="00071CE6" w:rsidRDefault="00780D53" w:rsidP="003424A2">
            <w:pPr>
              <w:spacing w:after="0" w:line="240" w:lineRule="auto"/>
              <w:jc w:val="center"/>
              <w:rPr>
                <w:rFonts w:eastAsia="Times New Roman" w:cs="Times New Roman"/>
                <w:color w:val="000000"/>
              </w:rPr>
            </w:pPr>
            <w:r>
              <w:rPr>
                <w:rFonts w:eastAsia="Times New Roman" w:cs="Times New Roman"/>
                <w:color w:val="000000"/>
              </w:rPr>
              <w:t>Concrete 200mm</w:t>
            </w:r>
          </w:p>
        </w:tc>
      </w:tr>
      <w:tr w:rsidR="003424A2" w:rsidRPr="00071CE6" w14:paraId="62FA4FE6" w14:textId="77777777" w:rsidTr="00EA268D">
        <w:trPr>
          <w:trHeight w:val="756"/>
          <w:jc w:val="center"/>
        </w:trPr>
        <w:tc>
          <w:tcPr>
            <w:tcW w:w="3349"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5D67DB6" w14:textId="77777777" w:rsidR="003424A2" w:rsidRPr="00071CE6" w:rsidRDefault="003424A2" w:rsidP="003424A2">
            <w:pPr>
              <w:spacing w:after="0" w:line="240" w:lineRule="auto"/>
              <w:jc w:val="center"/>
              <w:rPr>
                <w:rFonts w:eastAsia="Times New Roman" w:cs="Times New Roman"/>
                <w:b/>
                <w:bCs/>
                <w:color w:val="000000"/>
              </w:rPr>
            </w:pPr>
            <w:r w:rsidRPr="00071CE6">
              <w:rPr>
                <w:rFonts w:eastAsia="Times New Roman" w:cs="Times New Roman"/>
                <w:b/>
                <w:bCs/>
                <w:color w:val="000000"/>
              </w:rPr>
              <w:t>Forcing Weather Observations</w:t>
            </w:r>
          </w:p>
        </w:tc>
        <w:tc>
          <w:tcPr>
            <w:tcW w:w="1880" w:type="dxa"/>
            <w:tcBorders>
              <w:top w:val="nil"/>
              <w:left w:val="nil"/>
              <w:bottom w:val="single" w:sz="4" w:space="0" w:color="auto"/>
              <w:right w:val="single" w:sz="4" w:space="0" w:color="auto"/>
            </w:tcBorders>
            <w:shd w:val="clear" w:color="auto" w:fill="auto"/>
            <w:vAlign w:val="center"/>
            <w:hideMark/>
          </w:tcPr>
          <w:p w14:paraId="50A17600" w14:textId="77777777" w:rsidR="003424A2" w:rsidRPr="00071CE6" w:rsidRDefault="003424A2" w:rsidP="003424A2">
            <w:pPr>
              <w:spacing w:after="0" w:line="240" w:lineRule="auto"/>
              <w:jc w:val="center"/>
              <w:rPr>
                <w:rFonts w:eastAsia="Times New Roman" w:cs="Times New Roman"/>
                <w:color w:val="000000"/>
              </w:rPr>
            </w:pPr>
            <w:r w:rsidRPr="00071CE6">
              <w:rPr>
                <w:rFonts w:eastAsia="Times New Roman" w:cs="Times New Roman"/>
                <w:color w:val="000000"/>
              </w:rPr>
              <w:t xml:space="preserve">R1 </w:t>
            </w:r>
            <w:r w:rsidRPr="00071CE6">
              <w:rPr>
                <w:rFonts w:eastAsia="Times New Roman" w:cs="Times New Roman"/>
                <w:color w:val="000000"/>
              </w:rPr>
              <w:br/>
              <w:t>(1.2 m air temperature)</w:t>
            </w:r>
          </w:p>
        </w:tc>
        <w:tc>
          <w:tcPr>
            <w:tcW w:w="1876" w:type="dxa"/>
            <w:tcBorders>
              <w:top w:val="nil"/>
              <w:left w:val="nil"/>
              <w:bottom w:val="single" w:sz="4" w:space="0" w:color="auto"/>
              <w:right w:val="single" w:sz="4" w:space="0" w:color="auto"/>
            </w:tcBorders>
            <w:shd w:val="clear" w:color="auto" w:fill="auto"/>
            <w:vAlign w:val="center"/>
            <w:hideMark/>
          </w:tcPr>
          <w:p w14:paraId="5D38B165" w14:textId="77777777" w:rsidR="003424A2" w:rsidRPr="00071CE6" w:rsidRDefault="003424A2" w:rsidP="003424A2">
            <w:pPr>
              <w:spacing w:after="0" w:line="240" w:lineRule="auto"/>
              <w:jc w:val="center"/>
              <w:rPr>
                <w:rFonts w:eastAsia="Times New Roman" w:cs="Times New Roman"/>
                <w:color w:val="000000"/>
              </w:rPr>
            </w:pPr>
            <w:r w:rsidRPr="00071CE6">
              <w:rPr>
                <w:rFonts w:eastAsia="Times New Roman" w:cs="Times New Roman"/>
                <w:color w:val="000000"/>
              </w:rPr>
              <w:t xml:space="preserve">R1 </w:t>
            </w:r>
            <w:r w:rsidRPr="00071CE6">
              <w:rPr>
                <w:rFonts w:eastAsia="Times New Roman" w:cs="Times New Roman"/>
                <w:color w:val="000000"/>
              </w:rPr>
              <w:br/>
              <w:t>(1.2 m air temperature)</w:t>
            </w:r>
          </w:p>
        </w:tc>
      </w:tr>
      <w:tr w:rsidR="003424A2" w:rsidRPr="00071CE6" w14:paraId="0AA7912C" w14:textId="77777777" w:rsidTr="00EA268D">
        <w:trPr>
          <w:trHeight w:val="1152"/>
          <w:jc w:val="center"/>
        </w:trPr>
        <w:tc>
          <w:tcPr>
            <w:tcW w:w="3349"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7D80D16" w14:textId="77777777" w:rsidR="003424A2" w:rsidRPr="00071CE6" w:rsidRDefault="003424A2" w:rsidP="003424A2">
            <w:pPr>
              <w:spacing w:after="0" w:line="240" w:lineRule="auto"/>
              <w:jc w:val="center"/>
              <w:rPr>
                <w:rFonts w:eastAsia="Times New Roman" w:cs="Times New Roman"/>
                <w:b/>
                <w:bCs/>
                <w:color w:val="000000"/>
              </w:rPr>
            </w:pPr>
            <w:r w:rsidRPr="00071CE6">
              <w:rPr>
                <w:rFonts w:eastAsia="Times New Roman" w:cs="Times New Roman"/>
                <w:b/>
                <w:bCs/>
                <w:color w:val="000000"/>
              </w:rPr>
              <w:t>Validating Weather Observations</w:t>
            </w:r>
          </w:p>
        </w:tc>
        <w:tc>
          <w:tcPr>
            <w:tcW w:w="1880" w:type="dxa"/>
            <w:tcBorders>
              <w:top w:val="nil"/>
              <w:left w:val="nil"/>
              <w:bottom w:val="single" w:sz="4" w:space="0" w:color="auto"/>
              <w:right w:val="single" w:sz="4" w:space="0" w:color="auto"/>
            </w:tcBorders>
            <w:shd w:val="clear" w:color="auto" w:fill="auto"/>
            <w:vAlign w:val="center"/>
            <w:hideMark/>
          </w:tcPr>
          <w:p w14:paraId="767AD95C" w14:textId="77777777" w:rsidR="003424A2" w:rsidRPr="00071CE6" w:rsidRDefault="003424A2" w:rsidP="003424A2">
            <w:pPr>
              <w:spacing w:after="0" w:line="240" w:lineRule="auto"/>
              <w:jc w:val="center"/>
              <w:rPr>
                <w:rFonts w:eastAsia="Times New Roman" w:cs="Times New Roman"/>
                <w:color w:val="000000"/>
              </w:rPr>
            </w:pPr>
            <w:r w:rsidRPr="00071CE6">
              <w:rPr>
                <w:rFonts w:eastAsia="Times New Roman" w:cs="Times New Roman"/>
                <w:color w:val="000000"/>
              </w:rPr>
              <w:t>Air temperature profiles</w:t>
            </w:r>
            <w:r w:rsidRPr="00071CE6">
              <w:rPr>
                <w:rFonts w:eastAsia="Times New Roman" w:cs="Times New Roman"/>
                <w:color w:val="000000"/>
              </w:rPr>
              <w:br/>
              <w:t>[2.6, 13.9, 17.5, 21.5, 25.5, 31.2] m</w:t>
            </w:r>
          </w:p>
        </w:tc>
        <w:tc>
          <w:tcPr>
            <w:tcW w:w="1876" w:type="dxa"/>
            <w:tcBorders>
              <w:top w:val="nil"/>
              <w:left w:val="nil"/>
              <w:bottom w:val="single" w:sz="4" w:space="0" w:color="auto"/>
              <w:right w:val="single" w:sz="4" w:space="0" w:color="auto"/>
            </w:tcBorders>
            <w:shd w:val="clear" w:color="auto" w:fill="auto"/>
            <w:vAlign w:val="center"/>
            <w:hideMark/>
          </w:tcPr>
          <w:p w14:paraId="61F18C7D" w14:textId="77777777" w:rsidR="003424A2" w:rsidRPr="00071CE6" w:rsidRDefault="003424A2" w:rsidP="003424A2">
            <w:pPr>
              <w:spacing w:after="0" w:line="240" w:lineRule="auto"/>
              <w:jc w:val="center"/>
              <w:rPr>
                <w:rFonts w:eastAsia="Times New Roman" w:cs="Times New Roman"/>
                <w:color w:val="000000"/>
              </w:rPr>
            </w:pPr>
            <w:r w:rsidRPr="00071CE6">
              <w:rPr>
                <w:rFonts w:eastAsia="Times New Roman" w:cs="Times New Roman"/>
                <w:color w:val="000000"/>
                <w:lang w:eastAsia="en-US"/>
              </w:rPr>
              <w:t>Air temperature profiles</w:t>
            </w:r>
            <w:r w:rsidRPr="00071CE6">
              <w:rPr>
                <w:rFonts w:eastAsia="Times New Roman" w:cs="Times New Roman"/>
                <w:color w:val="000000"/>
                <w:lang w:eastAsia="en-US"/>
              </w:rPr>
              <w:br/>
              <w:t>[3, 15.8, 22.9, 27.8, 32.9] m</w:t>
            </w:r>
          </w:p>
        </w:tc>
      </w:tr>
    </w:tbl>
    <w:p w14:paraId="4A44D17A" w14:textId="77777777" w:rsidR="00071CE6" w:rsidRPr="00EA268D" w:rsidRDefault="00071CE6" w:rsidP="00082AF9">
      <w:pPr>
        <w:rPr>
          <w:rStyle w:val="Strong"/>
          <w:rFonts w:cs="Times New Roman"/>
        </w:rPr>
      </w:pPr>
    </w:p>
    <w:p w14:paraId="1F11CDA6" w14:textId="42868705" w:rsidR="001F3349" w:rsidRPr="00EA268D" w:rsidRDefault="001F3349" w:rsidP="009D5FCC">
      <w:pPr>
        <w:pStyle w:val="Heading2"/>
      </w:pPr>
      <w:r w:rsidRPr="00EA268D">
        <w:t>Performance</w:t>
      </w:r>
    </w:p>
    <w:p w14:paraId="6C60C560" w14:textId="5155A2EB" w:rsidR="00917753" w:rsidRPr="00EA268D" w:rsidRDefault="00917753" w:rsidP="004109DF">
      <w:pPr>
        <w:rPr>
          <w:rFonts w:cs="Times New Roman"/>
          <w:lang w:eastAsia="en-US"/>
        </w:rPr>
      </w:pPr>
      <w:r w:rsidRPr="00EA268D">
        <w:rPr>
          <w:rFonts w:cs="Times New Roman"/>
          <w:lang w:eastAsia="en-US"/>
        </w:rPr>
        <w:t>Ue1</w:t>
      </w:r>
    </w:p>
    <w:tbl>
      <w:tblPr>
        <w:tblStyle w:val="TableGrid"/>
        <w:tblW w:w="0" w:type="auto"/>
        <w:tblLook w:val="04A0" w:firstRow="1" w:lastRow="0" w:firstColumn="1" w:lastColumn="0" w:noHBand="0" w:noVBand="1"/>
      </w:tblPr>
      <w:tblGrid>
        <w:gridCol w:w="2337"/>
        <w:gridCol w:w="2337"/>
        <w:gridCol w:w="2338"/>
        <w:gridCol w:w="2338"/>
      </w:tblGrid>
      <w:tr w:rsidR="008E3BCF" w:rsidRPr="00EA268D" w14:paraId="16BAD3E4" w14:textId="77777777" w:rsidTr="00EC5C7C">
        <w:tc>
          <w:tcPr>
            <w:tcW w:w="2337" w:type="dxa"/>
          </w:tcPr>
          <w:p w14:paraId="3440B667" w14:textId="77777777" w:rsidR="008E3BCF" w:rsidRPr="00EA268D" w:rsidRDefault="008E3BCF" w:rsidP="00EC5C7C">
            <w:pPr>
              <w:rPr>
                <w:rFonts w:cs="Times New Roman"/>
                <w:lang w:eastAsia="en-US"/>
              </w:rPr>
            </w:pPr>
            <w:r w:rsidRPr="00EA268D">
              <w:rPr>
                <w:rFonts w:cs="Times New Roman"/>
                <w:lang w:eastAsia="en-US"/>
              </w:rPr>
              <w:t>CVRMSE (%)</w:t>
            </w:r>
          </w:p>
        </w:tc>
        <w:tc>
          <w:tcPr>
            <w:tcW w:w="2337" w:type="dxa"/>
          </w:tcPr>
          <w:p w14:paraId="31A25700" w14:textId="5F6F2155" w:rsidR="008E3BCF" w:rsidRPr="00EA268D" w:rsidRDefault="008E3BCF" w:rsidP="00EC5C7C">
            <w:pPr>
              <w:rPr>
                <w:rFonts w:cs="Times New Roman"/>
                <w:lang w:eastAsia="en-US"/>
              </w:rPr>
            </w:pPr>
            <w:r w:rsidRPr="00EA268D">
              <w:rPr>
                <w:rFonts w:cs="Times New Roman"/>
                <w:lang w:eastAsia="en-US"/>
              </w:rPr>
              <w:t>Rural</w:t>
            </w:r>
          </w:p>
        </w:tc>
        <w:tc>
          <w:tcPr>
            <w:tcW w:w="2338" w:type="dxa"/>
          </w:tcPr>
          <w:p w14:paraId="3BF05CB6" w14:textId="77777777" w:rsidR="008E3BCF" w:rsidRPr="00EA268D" w:rsidRDefault="008E3BCF" w:rsidP="00EC5C7C">
            <w:pPr>
              <w:rPr>
                <w:rFonts w:cs="Times New Roman"/>
                <w:lang w:eastAsia="en-US"/>
              </w:rPr>
            </w:pPr>
            <w:proofErr w:type="spellStart"/>
            <w:r w:rsidRPr="00EA268D">
              <w:rPr>
                <w:rFonts w:cs="Times New Roman"/>
                <w:lang w:eastAsia="en-US"/>
              </w:rPr>
              <w:t>OnlyVCWG</w:t>
            </w:r>
            <w:proofErr w:type="spellEnd"/>
          </w:p>
        </w:tc>
        <w:tc>
          <w:tcPr>
            <w:tcW w:w="2338" w:type="dxa"/>
          </w:tcPr>
          <w:p w14:paraId="0F21976C" w14:textId="77777777" w:rsidR="008E3BCF" w:rsidRPr="00EA268D" w:rsidRDefault="008E3BCF" w:rsidP="00EC5C7C">
            <w:pPr>
              <w:rPr>
                <w:rFonts w:cs="Times New Roman"/>
                <w:lang w:eastAsia="en-US"/>
              </w:rPr>
            </w:pPr>
            <w:r w:rsidRPr="00EA268D">
              <w:rPr>
                <w:rFonts w:cs="Times New Roman"/>
                <w:lang w:eastAsia="en-US"/>
              </w:rPr>
              <w:t>Bypass</w:t>
            </w:r>
          </w:p>
        </w:tc>
      </w:tr>
      <w:tr w:rsidR="008E3BCF" w:rsidRPr="00EA268D" w14:paraId="69809ACD" w14:textId="77777777" w:rsidTr="00EC5C7C">
        <w:tc>
          <w:tcPr>
            <w:tcW w:w="2337" w:type="dxa"/>
          </w:tcPr>
          <w:p w14:paraId="185F9A83" w14:textId="77777777" w:rsidR="008E3BCF" w:rsidRPr="00EA268D" w:rsidRDefault="008E3BCF" w:rsidP="00EC5C7C">
            <w:pPr>
              <w:rPr>
                <w:rFonts w:cs="Times New Roman"/>
                <w:lang w:eastAsia="en-US"/>
              </w:rPr>
            </w:pPr>
            <w:r w:rsidRPr="00EA268D">
              <w:rPr>
                <w:rFonts w:cs="Times New Roman"/>
                <w:lang w:eastAsia="en-US"/>
              </w:rPr>
              <w:t>2.6m Direct</w:t>
            </w:r>
          </w:p>
        </w:tc>
        <w:tc>
          <w:tcPr>
            <w:tcW w:w="2337" w:type="dxa"/>
          </w:tcPr>
          <w:p w14:paraId="26B74E69" w14:textId="0731D5E6" w:rsidR="008E3BCF" w:rsidRPr="00EA268D" w:rsidRDefault="008E3BCF" w:rsidP="00EC5C7C">
            <w:pPr>
              <w:rPr>
                <w:rFonts w:cs="Times New Roman"/>
                <w:lang w:eastAsia="en-US"/>
              </w:rPr>
            </w:pPr>
            <w:r w:rsidRPr="00EA268D">
              <w:rPr>
                <w:rFonts w:cs="Times New Roman"/>
                <w:lang w:eastAsia="en-US"/>
              </w:rPr>
              <w:t>10.56</w:t>
            </w:r>
          </w:p>
        </w:tc>
        <w:tc>
          <w:tcPr>
            <w:tcW w:w="2338" w:type="dxa"/>
          </w:tcPr>
          <w:p w14:paraId="6147DC2C" w14:textId="77777777" w:rsidR="008E3BCF" w:rsidRPr="00EA268D" w:rsidRDefault="008E3BCF" w:rsidP="00EC5C7C">
            <w:pPr>
              <w:rPr>
                <w:rFonts w:cs="Times New Roman"/>
                <w:lang w:eastAsia="en-US"/>
              </w:rPr>
            </w:pPr>
            <w:r w:rsidRPr="00EA268D">
              <w:rPr>
                <w:rFonts w:cs="Times New Roman"/>
                <w:lang w:eastAsia="en-US"/>
              </w:rPr>
              <w:t>10.32</w:t>
            </w:r>
          </w:p>
        </w:tc>
        <w:tc>
          <w:tcPr>
            <w:tcW w:w="2338" w:type="dxa"/>
          </w:tcPr>
          <w:p w14:paraId="1CD66F82" w14:textId="2C2F10CA" w:rsidR="008E3BCF" w:rsidRPr="00EA268D" w:rsidRDefault="008E3BCF" w:rsidP="00EC5C7C">
            <w:pPr>
              <w:rPr>
                <w:rFonts w:cs="Times New Roman"/>
                <w:lang w:eastAsia="en-US"/>
              </w:rPr>
            </w:pPr>
            <w:r w:rsidRPr="00EA268D">
              <w:rPr>
                <w:rFonts w:cs="Times New Roman"/>
                <w:lang w:eastAsia="en-US"/>
              </w:rPr>
              <w:t>10.8</w:t>
            </w:r>
          </w:p>
        </w:tc>
      </w:tr>
      <w:tr w:rsidR="008E3BCF" w:rsidRPr="00EA268D" w14:paraId="02BDC675" w14:textId="77777777" w:rsidTr="00EC5C7C">
        <w:tc>
          <w:tcPr>
            <w:tcW w:w="2337" w:type="dxa"/>
          </w:tcPr>
          <w:p w14:paraId="05BF9CBE" w14:textId="77777777" w:rsidR="008E3BCF" w:rsidRPr="00EA268D" w:rsidRDefault="008E3BCF" w:rsidP="00EC5C7C">
            <w:pPr>
              <w:rPr>
                <w:rFonts w:cs="Times New Roman"/>
                <w:lang w:eastAsia="en-US"/>
              </w:rPr>
            </w:pPr>
            <w:r w:rsidRPr="00EA268D">
              <w:rPr>
                <w:rFonts w:cs="Times New Roman"/>
                <w:lang w:eastAsia="en-US"/>
              </w:rPr>
              <w:t>2.6m Real P0</w:t>
            </w:r>
          </w:p>
        </w:tc>
        <w:tc>
          <w:tcPr>
            <w:tcW w:w="2337" w:type="dxa"/>
          </w:tcPr>
          <w:p w14:paraId="22ECD894" w14:textId="77777777" w:rsidR="008E3BCF" w:rsidRPr="00EA268D" w:rsidRDefault="008E3BCF" w:rsidP="00EC5C7C">
            <w:pPr>
              <w:rPr>
                <w:rFonts w:cs="Times New Roman"/>
                <w:lang w:eastAsia="en-US"/>
              </w:rPr>
            </w:pPr>
          </w:p>
        </w:tc>
        <w:tc>
          <w:tcPr>
            <w:tcW w:w="2338" w:type="dxa"/>
          </w:tcPr>
          <w:p w14:paraId="733D580A" w14:textId="77777777" w:rsidR="008E3BCF" w:rsidRPr="00EA268D" w:rsidRDefault="008E3BCF" w:rsidP="00EC5C7C">
            <w:pPr>
              <w:rPr>
                <w:rFonts w:cs="Times New Roman"/>
                <w:lang w:eastAsia="en-US"/>
              </w:rPr>
            </w:pPr>
            <w:r w:rsidRPr="00EA268D">
              <w:rPr>
                <w:rFonts w:cs="Times New Roman"/>
                <w:lang w:eastAsia="en-US"/>
              </w:rPr>
              <w:t>9.71</w:t>
            </w:r>
          </w:p>
        </w:tc>
        <w:tc>
          <w:tcPr>
            <w:tcW w:w="2338" w:type="dxa"/>
          </w:tcPr>
          <w:p w14:paraId="13677344" w14:textId="75C4E03C" w:rsidR="008E3BCF" w:rsidRPr="00EA268D" w:rsidRDefault="008E3BCF" w:rsidP="00EC5C7C">
            <w:pPr>
              <w:rPr>
                <w:rFonts w:cs="Times New Roman"/>
                <w:lang w:eastAsia="en-US"/>
              </w:rPr>
            </w:pPr>
            <w:r w:rsidRPr="00EA268D">
              <w:rPr>
                <w:rFonts w:cs="Times New Roman"/>
                <w:lang w:eastAsia="en-US"/>
              </w:rPr>
              <w:t>10.15</w:t>
            </w:r>
          </w:p>
        </w:tc>
      </w:tr>
      <w:tr w:rsidR="008E3BCF" w:rsidRPr="00EA268D" w14:paraId="67C834D7" w14:textId="77777777" w:rsidTr="00EC5C7C">
        <w:tc>
          <w:tcPr>
            <w:tcW w:w="2337" w:type="dxa"/>
          </w:tcPr>
          <w:p w14:paraId="4573264F" w14:textId="77777777" w:rsidR="008E3BCF" w:rsidRPr="00EA268D" w:rsidRDefault="008E3BCF" w:rsidP="00EC5C7C">
            <w:pPr>
              <w:rPr>
                <w:rFonts w:cs="Times New Roman"/>
                <w:lang w:eastAsia="en-US"/>
              </w:rPr>
            </w:pPr>
            <w:r w:rsidRPr="00EA268D">
              <w:rPr>
                <w:rFonts w:cs="Times New Roman"/>
                <w:lang w:eastAsia="en-US"/>
              </w:rPr>
              <w:t>2.6m Real EPW</w:t>
            </w:r>
          </w:p>
        </w:tc>
        <w:tc>
          <w:tcPr>
            <w:tcW w:w="2337" w:type="dxa"/>
          </w:tcPr>
          <w:p w14:paraId="6D917A31" w14:textId="77777777" w:rsidR="008E3BCF" w:rsidRPr="00EA268D" w:rsidRDefault="008E3BCF" w:rsidP="00EC5C7C">
            <w:pPr>
              <w:rPr>
                <w:rFonts w:cs="Times New Roman"/>
                <w:lang w:eastAsia="en-US"/>
              </w:rPr>
            </w:pPr>
          </w:p>
        </w:tc>
        <w:tc>
          <w:tcPr>
            <w:tcW w:w="2338" w:type="dxa"/>
          </w:tcPr>
          <w:p w14:paraId="0109A450" w14:textId="77777777" w:rsidR="008E3BCF" w:rsidRPr="00EA268D" w:rsidRDefault="008E3BCF" w:rsidP="00EC5C7C">
            <w:pPr>
              <w:rPr>
                <w:rFonts w:cs="Times New Roman"/>
                <w:lang w:eastAsia="en-US"/>
              </w:rPr>
            </w:pPr>
            <w:r w:rsidRPr="00EA268D">
              <w:rPr>
                <w:rFonts w:cs="Times New Roman"/>
                <w:lang w:eastAsia="en-US"/>
              </w:rPr>
              <w:t>10.02</w:t>
            </w:r>
          </w:p>
        </w:tc>
        <w:tc>
          <w:tcPr>
            <w:tcW w:w="2338" w:type="dxa"/>
          </w:tcPr>
          <w:p w14:paraId="69F143F0" w14:textId="51B41A96" w:rsidR="008E3BCF" w:rsidRPr="00EA268D" w:rsidRDefault="008E3BCF" w:rsidP="00EC5C7C">
            <w:pPr>
              <w:rPr>
                <w:rFonts w:cs="Times New Roman"/>
                <w:lang w:eastAsia="en-US"/>
              </w:rPr>
            </w:pPr>
            <w:r w:rsidRPr="00EA268D">
              <w:rPr>
                <w:rFonts w:cs="Times New Roman"/>
                <w:lang w:eastAsia="en-US"/>
              </w:rPr>
              <w:t>10.57</w:t>
            </w:r>
          </w:p>
        </w:tc>
      </w:tr>
      <w:tr w:rsidR="008E3BCF" w:rsidRPr="00EA268D" w14:paraId="3D3F8FF1" w14:textId="77777777" w:rsidTr="00EC5C7C">
        <w:tc>
          <w:tcPr>
            <w:tcW w:w="2337" w:type="dxa"/>
          </w:tcPr>
          <w:p w14:paraId="069FFB91" w14:textId="77777777" w:rsidR="008E3BCF" w:rsidRPr="00EA268D" w:rsidRDefault="008E3BCF" w:rsidP="00EC5C7C">
            <w:pPr>
              <w:rPr>
                <w:rFonts w:cs="Times New Roman"/>
                <w:lang w:eastAsia="en-US"/>
              </w:rPr>
            </w:pPr>
            <w:r w:rsidRPr="00EA268D">
              <w:rPr>
                <w:rFonts w:cs="Times New Roman"/>
                <w:lang w:eastAsia="en-US"/>
              </w:rPr>
              <w:t>13.9m Direct</w:t>
            </w:r>
          </w:p>
        </w:tc>
        <w:tc>
          <w:tcPr>
            <w:tcW w:w="2337" w:type="dxa"/>
          </w:tcPr>
          <w:p w14:paraId="4282ACE3" w14:textId="29BA8730" w:rsidR="008E3BCF" w:rsidRPr="00EA268D" w:rsidRDefault="008E3BCF" w:rsidP="00EC5C7C">
            <w:pPr>
              <w:rPr>
                <w:rFonts w:cs="Times New Roman"/>
                <w:lang w:eastAsia="en-US"/>
              </w:rPr>
            </w:pPr>
            <w:r w:rsidRPr="00EA268D">
              <w:rPr>
                <w:rFonts w:cs="Times New Roman"/>
                <w:lang w:eastAsia="en-US"/>
              </w:rPr>
              <w:t>10.56</w:t>
            </w:r>
          </w:p>
        </w:tc>
        <w:tc>
          <w:tcPr>
            <w:tcW w:w="2338" w:type="dxa"/>
          </w:tcPr>
          <w:p w14:paraId="2A2F57AF" w14:textId="77777777" w:rsidR="008E3BCF" w:rsidRPr="00EA268D" w:rsidRDefault="008E3BCF" w:rsidP="00EC5C7C">
            <w:pPr>
              <w:rPr>
                <w:rFonts w:cs="Times New Roman"/>
                <w:lang w:eastAsia="en-US"/>
              </w:rPr>
            </w:pPr>
            <w:r w:rsidRPr="00EA268D">
              <w:rPr>
                <w:rFonts w:cs="Times New Roman"/>
                <w:lang w:eastAsia="en-US"/>
              </w:rPr>
              <w:t>11.43</w:t>
            </w:r>
          </w:p>
        </w:tc>
        <w:tc>
          <w:tcPr>
            <w:tcW w:w="2338" w:type="dxa"/>
          </w:tcPr>
          <w:p w14:paraId="75439888" w14:textId="213AA4F1" w:rsidR="008E3BCF" w:rsidRPr="00EA268D" w:rsidRDefault="008E3BCF" w:rsidP="00EC5C7C">
            <w:pPr>
              <w:rPr>
                <w:rFonts w:cs="Times New Roman"/>
                <w:lang w:eastAsia="en-US"/>
              </w:rPr>
            </w:pPr>
            <w:r w:rsidRPr="00EA268D">
              <w:rPr>
                <w:rFonts w:cs="Times New Roman"/>
                <w:lang w:eastAsia="en-US"/>
              </w:rPr>
              <w:t>9.42</w:t>
            </w:r>
          </w:p>
        </w:tc>
      </w:tr>
      <w:tr w:rsidR="008E3BCF" w:rsidRPr="00EA268D" w14:paraId="5BD0921A" w14:textId="77777777" w:rsidTr="00EC5C7C">
        <w:tc>
          <w:tcPr>
            <w:tcW w:w="2337" w:type="dxa"/>
          </w:tcPr>
          <w:p w14:paraId="4A81F82D" w14:textId="77777777" w:rsidR="008E3BCF" w:rsidRPr="00EA268D" w:rsidRDefault="008E3BCF" w:rsidP="00EC5C7C">
            <w:pPr>
              <w:rPr>
                <w:rFonts w:cs="Times New Roman"/>
                <w:lang w:eastAsia="en-US"/>
              </w:rPr>
            </w:pPr>
            <w:r w:rsidRPr="00EA268D">
              <w:rPr>
                <w:rFonts w:cs="Times New Roman"/>
                <w:lang w:eastAsia="en-US"/>
              </w:rPr>
              <w:t>13.9m Real P0</w:t>
            </w:r>
          </w:p>
        </w:tc>
        <w:tc>
          <w:tcPr>
            <w:tcW w:w="2337" w:type="dxa"/>
          </w:tcPr>
          <w:p w14:paraId="771AB833" w14:textId="77777777" w:rsidR="008E3BCF" w:rsidRPr="00EA268D" w:rsidRDefault="008E3BCF" w:rsidP="00EC5C7C">
            <w:pPr>
              <w:rPr>
                <w:rFonts w:cs="Times New Roman"/>
                <w:lang w:eastAsia="en-US"/>
              </w:rPr>
            </w:pPr>
          </w:p>
        </w:tc>
        <w:tc>
          <w:tcPr>
            <w:tcW w:w="2338" w:type="dxa"/>
          </w:tcPr>
          <w:p w14:paraId="57198545" w14:textId="77777777" w:rsidR="008E3BCF" w:rsidRPr="00EA268D" w:rsidRDefault="008E3BCF" w:rsidP="00EC5C7C">
            <w:pPr>
              <w:rPr>
                <w:rFonts w:cs="Times New Roman"/>
                <w:lang w:eastAsia="en-US"/>
              </w:rPr>
            </w:pPr>
            <w:r w:rsidRPr="00EA268D">
              <w:rPr>
                <w:rFonts w:cs="Times New Roman"/>
                <w:lang w:eastAsia="en-US"/>
              </w:rPr>
              <w:t>12.22</w:t>
            </w:r>
          </w:p>
        </w:tc>
        <w:tc>
          <w:tcPr>
            <w:tcW w:w="2338" w:type="dxa"/>
          </w:tcPr>
          <w:p w14:paraId="091A94F1" w14:textId="7B808A99" w:rsidR="008E3BCF" w:rsidRPr="00EA268D" w:rsidRDefault="008E3BCF" w:rsidP="00EC5C7C">
            <w:pPr>
              <w:rPr>
                <w:rFonts w:cs="Times New Roman"/>
                <w:lang w:eastAsia="en-US"/>
              </w:rPr>
            </w:pPr>
            <w:r w:rsidRPr="00EA268D">
              <w:rPr>
                <w:rFonts w:cs="Times New Roman"/>
                <w:lang w:eastAsia="en-US"/>
              </w:rPr>
              <w:t>10.54</w:t>
            </w:r>
          </w:p>
        </w:tc>
      </w:tr>
      <w:tr w:rsidR="008E3BCF" w:rsidRPr="00EA268D" w14:paraId="71A492C9" w14:textId="77777777" w:rsidTr="00EC5C7C">
        <w:tc>
          <w:tcPr>
            <w:tcW w:w="2337" w:type="dxa"/>
          </w:tcPr>
          <w:p w14:paraId="6B81E442" w14:textId="77777777" w:rsidR="008E3BCF" w:rsidRPr="00EA268D" w:rsidRDefault="008E3BCF" w:rsidP="00EC5C7C">
            <w:pPr>
              <w:rPr>
                <w:rFonts w:cs="Times New Roman"/>
                <w:lang w:eastAsia="en-US"/>
              </w:rPr>
            </w:pPr>
            <w:r w:rsidRPr="00EA268D">
              <w:rPr>
                <w:rFonts w:cs="Times New Roman"/>
                <w:lang w:eastAsia="en-US"/>
              </w:rPr>
              <w:t>13.9m Real EPW</w:t>
            </w:r>
          </w:p>
        </w:tc>
        <w:tc>
          <w:tcPr>
            <w:tcW w:w="2337" w:type="dxa"/>
          </w:tcPr>
          <w:p w14:paraId="711E98A2" w14:textId="77777777" w:rsidR="008E3BCF" w:rsidRPr="00EA268D" w:rsidRDefault="008E3BCF" w:rsidP="00EC5C7C">
            <w:pPr>
              <w:rPr>
                <w:rFonts w:cs="Times New Roman"/>
                <w:lang w:eastAsia="en-US"/>
              </w:rPr>
            </w:pPr>
          </w:p>
        </w:tc>
        <w:tc>
          <w:tcPr>
            <w:tcW w:w="2338" w:type="dxa"/>
          </w:tcPr>
          <w:p w14:paraId="3DD264FB" w14:textId="77777777" w:rsidR="008E3BCF" w:rsidRPr="00EA268D" w:rsidRDefault="008E3BCF" w:rsidP="00EC5C7C">
            <w:pPr>
              <w:rPr>
                <w:rFonts w:cs="Times New Roman"/>
                <w:lang w:eastAsia="en-US"/>
              </w:rPr>
            </w:pPr>
            <w:r w:rsidRPr="00EA268D">
              <w:rPr>
                <w:rFonts w:cs="Times New Roman"/>
                <w:lang w:eastAsia="en-US"/>
              </w:rPr>
              <w:t>11.06</w:t>
            </w:r>
          </w:p>
        </w:tc>
        <w:tc>
          <w:tcPr>
            <w:tcW w:w="2338" w:type="dxa"/>
          </w:tcPr>
          <w:p w14:paraId="4B78BAD6" w14:textId="7F187ADE" w:rsidR="008E3BCF" w:rsidRPr="00EA268D" w:rsidRDefault="008E3BCF" w:rsidP="00EC5C7C">
            <w:pPr>
              <w:rPr>
                <w:rFonts w:cs="Times New Roman"/>
                <w:lang w:eastAsia="en-US"/>
              </w:rPr>
            </w:pPr>
            <w:r w:rsidRPr="00EA268D">
              <w:rPr>
                <w:rFonts w:cs="Times New Roman"/>
                <w:lang w:eastAsia="en-US"/>
              </w:rPr>
              <w:t>9.1</w:t>
            </w:r>
          </w:p>
        </w:tc>
      </w:tr>
    </w:tbl>
    <w:p w14:paraId="18E8C0FF" w14:textId="4E15E2F0" w:rsidR="008E3BCF" w:rsidRPr="00EA268D" w:rsidRDefault="008E3BCF" w:rsidP="004109DF">
      <w:pPr>
        <w:rPr>
          <w:rFonts w:cs="Times New Roman"/>
          <w:lang w:eastAsia="en-US"/>
        </w:rPr>
      </w:pPr>
    </w:p>
    <w:p w14:paraId="38AFF897" w14:textId="3EE0FC8D" w:rsidR="00917753" w:rsidRPr="00EA268D" w:rsidRDefault="00917753" w:rsidP="004109DF">
      <w:pPr>
        <w:rPr>
          <w:rFonts w:cs="Times New Roman"/>
          <w:lang w:eastAsia="en-US"/>
        </w:rPr>
      </w:pPr>
      <w:r w:rsidRPr="00EA268D">
        <w:rPr>
          <w:rFonts w:cs="Times New Roman"/>
          <w:lang w:eastAsia="en-US"/>
        </w:rPr>
        <w:t>Ue2</w:t>
      </w:r>
    </w:p>
    <w:tbl>
      <w:tblPr>
        <w:tblStyle w:val="TableGrid"/>
        <w:tblW w:w="0" w:type="auto"/>
        <w:tblLook w:val="04A0" w:firstRow="1" w:lastRow="0" w:firstColumn="1" w:lastColumn="0" w:noHBand="0" w:noVBand="1"/>
      </w:tblPr>
      <w:tblGrid>
        <w:gridCol w:w="2337"/>
        <w:gridCol w:w="2337"/>
        <w:gridCol w:w="2338"/>
        <w:gridCol w:w="2338"/>
      </w:tblGrid>
      <w:tr w:rsidR="00917753" w:rsidRPr="00EA268D" w14:paraId="3537610D" w14:textId="77777777" w:rsidTr="00EC5C7C">
        <w:tc>
          <w:tcPr>
            <w:tcW w:w="2337" w:type="dxa"/>
          </w:tcPr>
          <w:p w14:paraId="3072640F" w14:textId="77777777" w:rsidR="00917753" w:rsidRPr="00EA268D" w:rsidRDefault="00917753" w:rsidP="00EC5C7C">
            <w:pPr>
              <w:rPr>
                <w:rFonts w:cs="Times New Roman"/>
                <w:lang w:eastAsia="en-US"/>
              </w:rPr>
            </w:pPr>
            <w:r w:rsidRPr="00EA268D">
              <w:rPr>
                <w:rFonts w:cs="Times New Roman"/>
                <w:lang w:eastAsia="en-US"/>
              </w:rPr>
              <w:t>CVRMSE (%)</w:t>
            </w:r>
          </w:p>
        </w:tc>
        <w:tc>
          <w:tcPr>
            <w:tcW w:w="2337" w:type="dxa"/>
          </w:tcPr>
          <w:p w14:paraId="2F756293" w14:textId="77777777" w:rsidR="00917753" w:rsidRPr="00EA268D" w:rsidRDefault="00917753" w:rsidP="00EC5C7C">
            <w:pPr>
              <w:rPr>
                <w:rFonts w:cs="Times New Roman"/>
                <w:lang w:eastAsia="en-US"/>
              </w:rPr>
            </w:pPr>
            <w:r w:rsidRPr="00EA268D">
              <w:rPr>
                <w:rFonts w:cs="Times New Roman"/>
                <w:lang w:eastAsia="en-US"/>
              </w:rPr>
              <w:t>Rural</w:t>
            </w:r>
          </w:p>
        </w:tc>
        <w:tc>
          <w:tcPr>
            <w:tcW w:w="2338" w:type="dxa"/>
          </w:tcPr>
          <w:p w14:paraId="4553740C" w14:textId="77777777" w:rsidR="00917753" w:rsidRPr="00EA268D" w:rsidRDefault="00917753" w:rsidP="00EC5C7C">
            <w:pPr>
              <w:rPr>
                <w:rFonts w:cs="Times New Roman"/>
                <w:lang w:eastAsia="en-US"/>
              </w:rPr>
            </w:pPr>
            <w:proofErr w:type="spellStart"/>
            <w:r w:rsidRPr="00EA268D">
              <w:rPr>
                <w:rFonts w:cs="Times New Roman"/>
                <w:lang w:eastAsia="en-US"/>
              </w:rPr>
              <w:t>OnlyVCWG</w:t>
            </w:r>
            <w:proofErr w:type="spellEnd"/>
          </w:p>
        </w:tc>
        <w:tc>
          <w:tcPr>
            <w:tcW w:w="2338" w:type="dxa"/>
          </w:tcPr>
          <w:p w14:paraId="2D97D79D" w14:textId="77777777" w:rsidR="00917753" w:rsidRPr="00EA268D" w:rsidRDefault="00917753" w:rsidP="00EC5C7C">
            <w:pPr>
              <w:rPr>
                <w:rFonts w:cs="Times New Roman"/>
                <w:lang w:eastAsia="en-US"/>
              </w:rPr>
            </w:pPr>
            <w:r w:rsidRPr="00EA268D">
              <w:rPr>
                <w:rFonts w:cs="Times New Roman"/>
                <w:lang w:eastAsia="en-US"/>
              </w:rPr>
              <w:t>Bypass</w:t>
            </w:r>
          </w:p>
        </w:tc>
      </w:tr>
      <w:tr w:rsidR="00917753" w:rsidRPr="00EA268D" w14:paraId="33F092E0" w14:textId="77777777" w:rsidTr="00EC5C7C">
        <w:tc>
          <w:tcPr>
            <w:tcW w:w="2337" w:type="dxa"/>
          </w:tcPr>
          <w:p w14:paraId="28930059" w14:textId="1AD1216C" w:rsidR="00917753" w:rsidRPr="00EA268D" w:rsidRDefault="00917753" w:rsidP="00EC5C7C">
            <w:pPr>
              <w:rPr>
                <w:rFonts w:cs="Times New Roman"/>
                <w:lang w:eastAsia="en-US"/>
              </w:rPr>
            </w:pPr>
            <w:r w:rsidRPr="00EA268D">
              <w:rPr>
                <w:rFonts w:cs="Times New Roman"/>
                <w:lang w:eastAsia="en-US"/>
              </w:rPr>
              <w:t>3m Direct</w:t>
            </w:r>
          </w:p>
        </w:tc>
        <w:tc>
          <w:tcPr>
            <w:tcW w:w="2337" w:type="dxa"/>
          </w:tcPr>
          <w:p w14:paraId="2A811AE5" w14:textId="27B96455" w:rsidR="00917753" w:rsidRPr="00EA268D" w:rsidRDefault="00917753" w:rsidP="00EC5C7C">
            <w:pPr>
              <w:rPr>
                <w:rFonts w:cs="Times New Roman"/>
                <w:lang w:eastAsia="en-US"/>
              </w:rPr>
            </w:pPr>
            <w:r w:rsidRPr="00EA268D">
              <w:rPr>
                <w:rFonts w:cs="Times New Roman"/>
                <w:lang w:eastAsia="en-US"/>
              </w:rPr>
              <w:t>8.14</w:t>
            </w:r>
          </w:p>
        </w:tc>
        <w:tc>
          <w:tcPr>
            <w:tcW w:w="2338" w:type="dxa"/>
          </w:tcPr>
          <w:p w14:paraId="35F17E63" w14:textId="66A80737" w:rsidR="00917753" w:rsidRPr="00EA268D" w:rsidRDefault="00917753" w:rsidP="00EC5C7C">
            <w:pPr>
              <w:rPr>
                <w:rFonts w:cs="Times New Roman"/>
                <w:lang w:eastAsia="en-US"/>
              </w:rPr>
            </w:pPr>
            <w:r w:rsidRPr="00EA268D">
              <w:rPr>
                <w:rFonts w:cs="Times New Roman"/>
                <w:lang w:eastAsia="en-US"/>
              </w:rPr>
              <w:t>12.2</w:t>
            </w:r>
          </w:p>
        </w:tc>
        <w:tc>
          <w:tcPr>
            <w:tcW w:w="2338" w:type="dxa"/>
          </w:tcPr>
          <w:p w14:paraId="0C8A627A" w14:textId="4F0A4773" w:rsidR="00917753" w:rsidRPr="00EA268D" w:rsidRDefault="00917753" w:rsidP="00EC5C7C">
            <w:pPr>
              <w:rPr>
                <w:rFonts w:cs="Times New Roman"/>
                <w:lang w:eastAsia="en-US"/>
              </w:rPr>
            </w:pPr>
            <w:r w:rsidRPr="00EA268D">
              <w:rPr>
                <w:rFonts w:cs="Times New Roman"/>
                <w:lang w:eastAsia="en-US"/>
              </w:rPr>
              <w:t>14.26</w:t>
            </w:r>
          </w:p>
        </w:tc>
      </w:tr>
      <w:tr w:rsidR="00917753" w:rsidRPr="00EA268D" w14:paraId="362C4184" w14:textId="77777777" w:rsidTr="00EC5C7C">
        <w:tc>
          <w:tcPr>
            <w:tcW w:w="2337" w:type="dxa"/>
          </w:tcPr>
          <w:p w14:paraId="2F3F69D4" w14:textId="2FAF242A" w:rsidR="00917753" w:rsidRPr="00EA268D" w:rsidRDefault="00917753" w:rsidP="00EC5C7C">
            <w:pPr>
              <w:rPr>
                <w:rFonts w:cs="Times New Roman"/>
                <w:lang w:eastAsia="en-US"/>
              </w:rPr>
            </w:pPr>
            <w:r w:rsidRPr="00EA268D">
              <w:rPr>
                <w:rFonts w:cs="Times New Roman"/>
                <w:lang w:eastAsia="en-US"/>
              </w:rPr>
              <w:t>3m Real P0</w:t>
            </w:r>
          </w:p>
        </w:tc>
        <w:tc>
          <w:tcPr>
            <w:tcW w:w="2337" w:type="dxa"/>
          </w:tcPr>
          <w:p w14:paraId="2ECBA450" w14:textId="77777777" w:rsidR="00917753" w:rsidRPr="00EA268D" w:rsidRDefault="00917753" w:rsidP="00EC5C7C">
            <w:pPr>
              <w:rPr>
                <w:rFonts w:cs="Times New Roman"/>
                <w:lang w:eastAsia="en-US"/>
              </w:rPr>
            </w:pPr>
          </w:p>
        </w:tc>
        <w:tc>
          <w:tcPr>
            <w:tcW w:w="2338" w:type="dxa"/>
          </w:tcPr>
          <w:p w14:paraId="556B50AD" w14:textId="13D95D4F" w:rsidR="00917753" w:rsidRPr="00EA268D" w:rsidRDefault="00917753" w:rsidP="00EC5C7C">
            <w:pPr>
              <w:rPr>
                <w:rFonts w:cs="Times New Roman"/>
                <w:lang w:eastAsia="en-US"/>
              </w:rPr>
            </w:pPr>
            <w:r w:rsidRPr="00EA268D">
              <w:rPr>
                <w:rFonts w:cs="Times New Roman"/>
                <w:lang w:eastAsia="en-US"/>
              </w:rPr>
              <w:t>9.16</w:t>
            </w:r>
          </w:p>
        </w:tc>
        <w:tc>
          <w:tcPr>
            <w:tcW w:w="2338" w:type="dxa"/>
          </w:tcPr>
          <w:p w14:paraId="1102DEDB" w14:textId="4FB15BC1" w:rsidR="00917753" w:rsidRPr="00EA268D" w:rsidRDefault="00917753" w:rsidP="00EC5C7C">
            <w:pPr>
              <w:rPr>
                <w:rFonts w:cs="Times New Roman"/>
                <w:lang w:eastAsia="en-US"/>
              </w:rPr>
            </w:pPr>
            <w:r w:rsidRPr="00EA268D">
              <w:rPr>
                <w:rFonts w:cs="Times New Roman"/>
                <w:lang w:eastAsia="en-US"/>
              </w:rPr>
              <w:t>10.66</w:t>
            </w:r>
          </w:p>
        </w:tc>
      </w:tr>
      <w:tr w:rsidR="00917753" w:rsidRPr="00EA268D" w14:paraId="54CED045" w14:textId="77777777" w:rsidTr="00EC5C7C">
        <w:tc>
          <w:tcPr>
            <w:tcW w:w="2337" w:type="dxa"/>
          </w:tcPr>
          <w:p w14:paraId="5ADA2324" w14:textId="51488E78" w:rsidR="00917753" w:rsidRPr="00EA268D" w:rsidRDefault="00917753" w:rsidP="00EC5C7C">
            <w:pPr>
              <w:rPr>
                <w:rFonts w:cs="Times New Roman"/>
                <w:lang w:eastAsia="en-US"/>
              </w:rPr>
            </w:pPr>
            <w:r w:rsidRPr="00EA268D">
              <w:rPr>
                <w:rFonts w:cs="Times New Roman"/>
                <w:lang w:eastAsia="en-US"/>
              </w:rPr>
              <w:t>3m Real EPW</w:t>
            </w:r>
          </w:p>
        </w:tc>
        <w:tc>
          <w:tcPr>
            <w:tcW w:w="2337" w:type="dxa"/>
          </w:tcPr>
          <w:p w14:paraId="7D831323" w14:textId="77777777" w:rsidR="00917753" w:rsidRPr="00EA268D" w:rsidRDefault="00917753" w:rsidP="00EC5C7C">
            <w:pPr>
              <w:rPr>
                <w:rFonts w:cs="Times New Roman"/>
                <w:lang w:eastAsia="en-US"/>
              </w:rPr>
            </w:pPr>
          </w:p>
        </w:tc>
        <w:tc>
          <w:tcPr>
            <w:tcW w:w="2338" w:type="dxa"/>
          </w:tcPr>
          <w:p w14:paraId="2882179C" w14:textId="6D77F5BB" w:rsidR="00917753" w:rsidRPr="00EA268D" w:rsidRDefault="00917753" w:rsidP="00EC5C7C">
            <w:pPr>
              <w:rPr>
                <w:rFonts w:cs="Times New Roman"/>
                <w:lang w:eastAsia="en-US"/>
              </w:rPr>
            </w:pPr>
            <w:r w:rsidRPr="00EA268D">
              <w:rPr>
                <w:rFonts w:cs="Times New Roman"/>
                <w:lang w:eastAsia="en-US"/>
              </w:rPr>
              <w:t>11.57</w:t>
            </w:r>
          </w:p>
        </w:tc>
        <w:tc>
          <w:tcPr>
            <w:tcW w:w="2338" w:type="dxa"/>
          </w:tcPr>
          <w:p w14:paraId="21D072BF" w14:textId="1DAE6A7D" w:rsidR="00917753" w:rsidRPr="00EA268D" w:rsidRDefault="00917753" w:rsidP="00EC5C7C">
            <w:pPr>
              <w:rPr>
                <w:rFonts w:cs="Times New Roman"/>
                <w:lang w:eastAsia="en-US"/>
              </w:rPr>
            </w:pPr>
            <w:r w:rsidRPr="00EA268D">
              <w:rPr>
                <w:rFonts w:cs="Times New Roman"/>
                <w:lang w:eastAsia="en-US"/>
              </w:rPr>
              <w:t>13.68</w:t>
            </w:r>
          </w:p>
        </w:tc>
      </w:tr>
      <w:tr w:rsidR="00917753" w:rsidRPr="00EA268D" w14:paraId="6E1ECA5E" w14:textId="77777777" w:rsidTr="00EC5C7C">
        <w:tc>
          <w:tcPr>
            <w:tcW w:w="2337" w:type="dxa"/>
          </w:tcPr>
          <w:p w14:paraId="1D18BA77" w14:textId="2CFDC543" w:rsidR="00917753" w:rsidRPr="00EA268D" w:rsidRDefault="00917753" w:rsidP="00EC5C7C">
            <w:pPr>
              <w:rPr>
                <w:rFonts w:cs="Times New Roman"/>
                <w:lang w:eastAsia="en-US"/>
              </w:rPr>
            </w:pPr>
            <w:r w:rsidRPr="00EA268D">
              <w:rPr>
                <w:rFonts w:cs="Times New Roman"/>
                <w:lang w:eastAsia="en-US"/>
              </w:rPr>
              <w:t>15.8m Direct</w:t>
            </w:r>
          </w:p>
        </w:tc>
        <w:tc>
          <w:tcPr>
            <w:tcW w:w="2337" w:type="dxa"/>
          </w:tcPr>
          <w:p w14:paraId="58B62113" w14:textId="3D38EEB1" w:rsidR="00917753" w:rsidRPr="00EA268D" w:rsidRDefault="00917753" w:rsidP="00EC5C7C">
            <w:pPr>
              <w:rPr>
                <w:rFonts w:cs="Times New Roman"/>
                <w:lang w:eastAsia="en-US"/>
              </w:rPr>
            </w:pPr>
            <w:r w:rsidRPr="00EA268D">
              <w:rPr>
                <w:rFonts w:cs="Times New Roman"/>
                <w:lang w:eastAsia="en-US"/>
              </w:rPr>
              <w:t>8.14</w:t>
            </w:r>
          </w:p>
        </w:tc>
        <w:tc>
          <w:tcPr>
            <w:tcW w:w="2338" w:type="dxa"/>
          </w:tcPr>
          <w:p w14:paraId="5E1FB86E" w14:textId="61916C79" w:rsidR="00917753" w:rsidRPr="00EA268D" w:rsidRDefault="00917753" w:rsidP="00EC5C7C">
            <w:pPr>
              <w:rPr>
                <w:rFonts w:cs="Times New Roman"/>
                <w:lang w:eastAsia="en-US"/>
              </w:rPr>
            </w:pPr>
            <w:r w:rsidRPr="00EA268D">
              <w:rPr>
                <w:rFonts w:cs="Times New Roman"/>
                <w:lang w:eastAsia="en-US"/>
              </w:rPr>
              <w:t>11.05</w:t>
            </w:r>
          </w:p>
        </w:tc>
        <w:tc>
          <w:tcPr>
            <w:tcW w:w="2338" w:type="dxa"/>
          </w:tcPr>
          <w:p w14:paraId="01F34EB3" w14:textId="3E86346B" w:rsidR="00917753" w:rsidRPr="00EA268D" w:rsidRDefault="00917753" w:rsidP="00EC5C7C">
            <w:pPr>
              <w:rPr>
                <w:rFonts w:cs="Times New Roman"/>
                <w:lang w:eastAsia="en-US"/>
              </w:rPr>
            </w:pPr>
            <w:r w:rsidRPr="00EA268D">
              <w:rPr>
                <w:rFonts w:cs="Times New Roman"/>
                <w:lang w:eastAsia="en-US"/>
              </w:rPr>
              <w:t>10.48</w:t>
            </w:r>
          </w:p>
        </w:tc>
      </w:tr>
      <w:tr w:rsidR="00917753" w:rsidRPr="00EA268D" w14:paraId="21B01387" w14:textId="77777777" w:rsidTr="00EC5C7C">
        <w:tc>
          <w:tcPr>
            <w:tcW w:w="2337" w:type="dxa"/>
          </w:tcPr>
          <w:p w14:paraId="2E4671D6" w14:textId="243ED46F" w:rsidR="00917753" w:rsidRPr="00EA268D" w:rsidRDefault="00917753" w:rsidP="00EC5C7C">
            <w:pPr>
              <w:rPr>
                <w:rFonts w:cs="Times New Roman"/>
                <w:lang w:eastAsia="en-US"/>
              </w:rPr>
            </w:pPr>
            <w:r w:rsidRPr="00EA268D">
              <w:rPr>
                <w:rFonts w:cs="Times New Roman"/>
                <w:lang w:eastAsia="en-US"/>
              </w:rPr>
              <w:t>15.8m Real P0</w:t>
            </w:r>
          </w:p>
        </w:tc>
        <w:tc>
          <w:tcPr>
            <w:tcW w:w="2337" w:type="dxa"/>
          </w:tcPr>
          <w:p w14:paraId="5F89E8B2" w14:textId="77777777" w:rsidR="00917753" w:rsidRPr="00EA268D" w:rsidRDefault="00917753" w:rsidP="00EC5C7C">
            <w:pPr>
              <w:rPr>
                <w:rFonts w:cs="Times New Roman"/>
                <w:lang w:eastAsia="en-US"/>
              </w:rPr>
            </w:pPr>
          </w:p>
        </w:tc>
        <w:tc>
          <w:tcPr>
            <w:tcW w:w="2338" w:type="dxa"/>
          </w:tcPr>
          <w:p w14:paraId="48B0D938" w14:textId="45BD5883" w:rsidR="00917753" w:rsidRPr="00EA268D" w:rsidRDefault="00917753" w:rsidP="00EC5C7C">
            <w:pPr>
              <w:rPr>
                <w:rFonts w:cs="Times New Roman"/>
                <w:lang w:eastAsia="en-US"/>
              </w:rPr>
            </w:pPr>
            <w:r w:rsidRPr="00EA268D">
              <w:rPr>
                <w:rFonts w:cs="Times New Roman"/>
                <w:lang w:eastAsia="en-US"/>
              </w:rPr>
              <w:t>11.62</w:t>
            </w:r>
          </w:p>
        </w:tc>
        <w:tc>
          <w:tcPr>
            <w:tcW w:w="2338" w:type="dxa"/>
          </w:tcPr>
          <w:p w14:paraId="438A0A0B" w14:textId="2EC6A3E7" w:rsidR="00917753" w:rsidRPr="00EA268D" w:rsidRDefault="00917753" w:rsidP="00EC5C7C">
            <w:pPr>
              <w:rPr>
                <w:rFonts w:cs="Times New Roman"/>
                <w:lang w:eastAsia="en-US"/>
              </w:rPr>
            </w:pPr>
            <w:r w:rsidRPr="00EA268D">
              <w:rPr>
                <w:rFonts w:cs="Times New Roman"/>
                <w:lang w:eastAsia="en-US"/>
              </w:rPr>
              <w:t>10.56</w:t>
            </w:r>
          </w:p>
        </w:tc>
      </w:tr>
      <w:tr w:rsidR="00917753" w:rsidRPr="00EA268D" w14:paraId="13FC38A6" w14:textId="77777777" w:rsidTr="00EC5C7C">
        <w:tc>
          <w:tcPr>
            <w:tcW w:w="2337" w:type="dxa"/>
          </w:tcPr>
          <w:p w14:paraId="7AE9D91D" w14:textId="19AD7DBB" w:rsidR="00917753" w:rsidRPr="00EA268D" w:rsidRDefault="00917753" w:rsidP="00EC5C7C">
            <w:pPr>
              <w:rPr>
                <w:rFonts w:cs="Times New Roman"/>
                <w:lang w:eastAsia="en-US"/>
              </w:rPr>
            </w:pPr>
            <w:r w:rsidRPr="00EA268D">
              <w:rPr>
                <w:rFonts w:cs="Times New Roman"/>
                <w:lang w:eastAsia="en-US"/>
              </w:rPr>
              <w:t>1</w:t>
            </w:r>
            <w:r w:rsidR="00FB53F9">
              <w:rPr>
                <w:rFonts w:cs="Times New Roman"/>
                <w:lang w:eastAsia="en-US"/>
              </w:rPr>
              <w:t>5</w:t>
            </w:r>
            <w:r w:rsidRPr="00EA268D">
              <w:rPr>
                <w:rFonts w:cs="Times New Roman"/>
                <w:lang w:eastAsia="en-US"/>
              </w:rPr>
              <w:t>.</w:t>
            </w:r>
            <w:r w:rsidR="00FB53F9">
              <w:rPr>
                <w:rFonts w:cs="Times New Roman"/>
                <w:lang w:eastAsia="en-US"/>
              </w:rPr>
              <w:t>8</w:t>
            </w:r>
            <w:r w:rsidRPr="00EA268D">
              <w:rPr>
                <w:rFonts w:cs="Times New Roman"/>
                <w:lang w:eastAsia="en-US"/>
              </w:rPr>
              <w:t>m Real EPW</w:t>
            </w:r>
          </w:p>
        </w:tc>
        <w:tc>
          <w:tcPr>
            <w:tcW w:w="2337" w:type="dxa"/>
          </w:tcPr>
          <w:p w14:paraId="783B1AC7" w14:textId="77777777" w:rsidR="00917753" w:rsidRPr="00EA268D" w:rsidRDefault="00917753" w:rsidP="00EC5C7C">
            <w:pPr>
              <w:rPr>
                <w:rFonts w:cs="Times New Roman"/>
                <w:lang w:eastAsia="en-US"/>
              </w:rPr>
            </w:pPr>
          </w:p>
        </w:tc>
        <w:tc>
          <w:tcPr>
            <w:tcW w:w="2338" w:type="dxa"/>
          </w:tcPr>
          <w:p w14:paraId="0E7F3E34" w14:textId="47BC016F" w:rsidR="00917753" w:rsidRPr="00EA268D" w:rsidRDefault="00917753" w:rsidP="00EC5C7C">
            <w:pPr>
              <w:rPr>
                <w:rFonts w:cs="Times New Roman"/>
                <w:lang w:eastAsia="en-US"/>
              </w:rPr>
            </w:pPr>
            <w:r w:rsidRPr="00EA268D">
              <w:rPr>
                <w:rFonts w:cs="Times New Roman"/>
                <w:lang w:eastAsia="en-US"/>
              </w:rPr>
              <w:t>10.49</w:t>
            </w:r>
          </w:p>
        </w:tc>
        <w:tc>
          <w:tcPr>
            <w:tcW w:w="2338" w:type="dxa"/>
          </w:tcPr>
          <w:p w14:paraId="428218BF" w14:textId="13F657D6" w:rsidR="00917753" w:rsidRPr="00EA268D" w:rsidRDefault="00917753" w:rsidP="00EC5C7C">
            <w:pPr>
              <w:rPr>
                <w:rFonts w:cs="Times New Roman"/>
                <w:lang w:eastAsia="en-US"/>
              </w:rPr>
            </w:pPr>
            <w:r w:rsidRPr="00EA268D">
              <w:rPr>
                <w:rFonts w:cs="Times New Roman"/>
                <w:lang w:eastAsia="en-US"/>
              </w:rPr>
              <w:t>9.85</w:t>
            </w:r>
          </w:p>
        </w:tc>
      </w:tr>
    </w:tbl>
    <w:p w14:paraId="1A259FDB" w14:textId="77777777" w:rsidR="00917753" w:rsidRPr="00EA268D" w:rsidRDefault="00917753" w:rsidP="004109DF">
      <w:pPr>
        <w:rPr>
          <w:rFonts w:cs="Times New Roman"/>
          <w:lang w:eastAsia="en-US"/>
        </w:rPr>
      </w:pPr>
    </w:p>
    <w:p w14:paraId="5C164756" w14:textId="65900EC2" w:rsidR="000F651B" w:rsidRPr="00EA268D" w:rsidRDefault="000F651B" w:rsidP="000F651B">
      <w:pPr>
        <w:pStyle w:val="Heading1"/>
        <w:rPr>
          <w:rFonts w:cs="Times New Roman"/>
        </w:rPr>
      </w:pPr>
      <w:r w:rsidRPr="00EA268D">
        <w:rPr>
          <w:rFonts w:cs="Times New Roman"/>
        </w:rPr>
        <w:lastRenderedPageBreak/>
        <w:t>CAPITOUL</w:t>
      </w:r>
    </w:p>
    <w:p w14:paraId="62930EC0" w14:textId="3EA9D9A1" w:rsidR="00240DD9" w:rsidRPr="00EA268D" w:rsidRDefault="00240DD9" w:rsidP="00240DD9">
      <w:pPr>
        <w:rPr>
          <w:rFonts w:cs="Times New Roman"/>
        </w:rPr>
      </w:pPr>
    </w:p>
    <w:p w14:paraId="66C4244C" w14:textId="77777777" w:rsidR="003521EC" w:rsidRDefault="00240DD9" w:rsidP="003521EC">
      <w:pPr>
        <w:keepNext/>
      </w:pPr>
      <w:r w:rsidRPr="00EA268D">
        <w:rPr>
          <w:rFonts w:cs="Times New Roman"/>
          <w:noProof/>
        </w:rPr>
        <w:drawing>
          <wp:inline distT="0" distB="0" distL="0" distR="0" wp14:anchorId="0CD416E2" wp14:editId="6859D46B">
            <wp:extent cx="5943600" cy="3261360"/>
            <wp:effectExtent l="0" t="0" r="0" b="0"/>
            <wp:docPr id="2" name="Picture 2"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Map&#10;&#10;Description automatically generated"/>
                    <pic:cNvPicPr/>
                  </pic:nvPicPr>
                  <pic:blipFill>
                    <a:blip r:embed="rId10"/>
                    <a:stretch>
                      <a:fillRect/>
                    </a:stretch>
                  </pic:blipFill>
                  <pic:spPr>
                    <a:xfrm>
                      <a:off x="0" y="0"/>
                      <a:ext cx="5943600" cy="3261360"/>
                    </a:xfrm>
                    <a:prstGeom prst="rect">
                      <a:avLst/>
                    </a:prstGeom>
                  </pic:spPr>
                </pic:pic>
              </a:graphicData>
            </a:graphic>
          </wp:inline>
        </w:drawing>
      </w:r>
    </w:p>
    <w:p w14:paraId="150ED553" w14:textId="3B65C6BA" w:rsidR="00240DD9" w:rsidRDefault="003521EC" w:rsidP="007B0092">
      <w:pPr>
        <w:pStyle w:val="Caption"/>
      </w:pPr>
      <w:r>
        <w:t xml:space="preserve">Figure </w:t>
      </w:r>
      <w:fldSimple w:instr=" SEQ Figure \* ARABIC ">
        <w:r w:rsidR="0066520B">
          <w:rPr>
            <w:noProof/>
          </w:rPr>
          <w:t>2</w:t>
        </w:r>
      </w:fldSimple>
      <w:r>
        <w:t xml:space="preserve"> </w:t>
      </w:r>
      <w:r w:rsidRPr="0007049A">
        <w:t xml:space="preserve">Map of weather station network during </w:t>
      </w:r>
      <w:r>
        <w:t>CAPITOUL</w:t>
      </w:r>
      <w:r w:rsidRPr="0007049A">
        <w:t xml:space="preserve"> campaign in </w:t>
      </w:r>
      <w:r>
        <w:t>Toulouse</w:t>
      </w:r>
      <w:r w:rsidRPr="0007049A">
        <w:t xml:space="preserve">, </w:t>
      </w:r>
      <w:r>
        <w:t>France</w:t>
      </w:r>
      <w:r w:rsidRPr="0007049A">
        <w:t xml:space="preserve">, from </w:t>
      </w:r>
      <w:r>
        <w:t>Jan</w:t>
      </w:r>
      <w:r w:rsidRPr="0007049A">
        <w:t xml:space="preserve"> 200</w:t>
      </w:r>
      <w:r>
        <w:t>4</w:t>
      </w:r>
      <w:r w:rsidRPr="0007049A">
        <w:t xml:space="preserve"> to </w:t>
      </w:r>
      <w:r>
        <w:t>Feb</w:t>
      </w:r>
      <w:r w:rsidRPr="0007049A">
        <w:t xml:space="preserve"> 200</w:t>
      </w:r>
      <w:r>
        <w:t>5.</w:t>
      </w:r>
    </w:p>
    <w:p w14:paraId="36490E30" w14:textId="11816AEC" w:rsidR="00FB53F9" w:rsidRDefault="00FB53F9" w:rsidP="00FB53F9">
      <w:pPr>
        <w:pStyle w:val="Heading2"/>
      </w:pPr>
      <w:r>
        <w:t>Campaign introduction</w:t>
      </w:r>
    </w:p>
    <w:p w14:paraId="6DEEAD8E" w14:textId="253068AD" w:rsidR="00FB53F9" w:rsidRPr="00EA268D" w:rsidRDefault="00FB53F9" w:rsidP="00FB53F9">
      <w:pPr>
        <w:rPr>
          <w:rFonts w:cs="Times New Roman"/>
        </w:rPr>
      </w:pPr>
      <w:r w:rsidRPr="00EA268D">
        <w:rPr>
          <w:rFonts w:cs="Times New Roman"/>
        </w:rPr>
        <w:t xml:space="preserve">The </w:t>
      </w:r>
      <w:r w:rsidR="00437AE3">
        <w:rPr>
          <w:rFonts w:cs="Times New Roman"/>
        </w:rPr>
        <w:t>CAPITOUL</w:t>
      </w:r>
      <w:r w:rsidRPr="00EA268D">
        <w:rPr>
          <w:rFonts w:cs="Times New Roman"/>
        </w:rPr>
        <w:t xml:space="preserve"> </w:t>
      </w:r>
      <w:commentRangeStart w:id="2"/>
      <w:r w:rsidRPr="00EA268D">
        <w:rPr>
          <w:rFonts w:cs="Times New Roman"/>
        </w:rPr>
        <w:t>campaign</w:t>
      </w:r>
      <w:commentRangeEnd w:id="2"/>
      <w:r w:rsidR="00E25682">
        <w:rPr>
          <w:rStyle w:val="CommentReference"/>
        </w:rPr>
        <w:commentReference w:id="2"/>
      </w:r>
      <w:r w:rsidRPr="00EA268D">
        <w:rPr>
          <w:rFonts w:cs="Times New Roman"/>
        </w:rPr>
        <w:t xml:space="preserve"> has been conducted in </w:t>
      </w:r>
      <w:r w:rsidR="00437AE3">
        <w:rPr>
          <w:rFonts w:cs="Times New Roman"/>
        </w:rPr>
        <w:t>Toulouse</w:t>
      </w:r>
      <w:r w:rsidRPr="00EA268D">
        <w:rPr>
          <w:rFonts w:cs="Times New Roman"/>
        </w:rPr>
        <w:t xml:space="preserve">, </w:t>
      </w:r>
      <w:r w:rsidR="00437AE3">
        <w:rPr>
          <w:rFonts w:cs="Times New Roman"/>
        </w:rPr>
        <w:t>France</w:t>
      </w:r>
      <w:r w:rsidRPr="00EA268D">
        <w:rPr>
          <w:rFonts w:cs="Times New Roman"/>
        </w:rPr>
        <w:t xml:space="preserve"> from </w:t>
      </w:r>
      <w:r w:rsidR="00437AE3">
        <w:rPr>
          <w:rFonts w:cs="Times New Roman"/>
        </w:rPr>
        <w:t>Jan</w:t>
      </w:r>
      <w:r w:rsidRPr="00EA268D">
        <w:rPr>
          <w:rFonts w:cs="Times New Roman"/>
        </w:rPr>
        <w:t xml:space="preserve"> 200</w:t>
      </w:r>
      <w:r w:rsidR="00437AE3">
        <w:rPr>
          <w:rFonts w:cs="Times New Roman"/>
        </w:rPr>
        <w:t>4 to Feb 2005</w:t>
      </w:r>
      <w:r w:rsidR="000C54B0">
        <w:rPr>
          <w:rFonts w:cs="Times New Roman"/>
        </w:rPr>
        <w:fldChar w:fldCharType="begin"/>
      </w:r>
      <w:r w:rsidR="000C54B0">
        <w:rPr>
          <w:rFonts w:cs="Times New Roman"/>
        </w:rPr>
        <w:instrText xml:space="preserve"> ADDIN ZOTERO_ITEM CSL_CITATION {"citationID":"E7m9vwfT","properties":{"formattedCitation":"[5]","plainCitation":"[5]","noteIndex":0},"citationItems":[{"id":2659,"uris":["http://zotero.org/users/3944343/items/5UDFS4F8"],"itemData":{"id":2659,"type":"article-journal","abstract":"The CAPITOUL experiment is a joint experimental effort in urban climate, including the energetic exchanges between the surface and the atmosphere, the dynamics of the boundary layer over the city and its interactions with aerosol chemistry. The campaign took place in the city of Toulouse in southwest France, for one year, from February 2004 to February 2005. This allowed the study of both the day-to-day and seasonal variability of urban climate processes. The observational network included surface stations (meteorology, energy balance, chemistry), profilers and, during intensive observing periods, aircraft and balloons.","container-title":"Meteorology and Atmospheric Physics","DOI":"10.1007/s00703-008-0289-4","ISSN":"1436-5065","issue":"3","journalAbbreviation":"Meteorol Atmos Phys","language":"en","page":"135","source":"Springer Link","title":"The Canopy and Aerosol Particles Interactions in TOulouse Urban Layer (CAPITOUL) experiment","volume":"102","author":[{"family":"Masson","given":"V."},{"family":"Gomes","given":"L."},{"family":"Pigeon","given":"G."},{"family":"Liousse","given":"C."},{"family":"Pont","given":"V."},{"family":"Lagouarde","given":"J.-P."},{"family":"Voogt","given":"J."},{"family":"Salmond","given":"J."},{"family":"Oke","given":"T. R."},{"family":"Hidalgo","given":"J."},{"family":"Legain","given":"D."},{"family":"Garrouste","given":"O."},{"family":"Lac","given":"C."},{"family":"Connan","given":"O."},{"family":"Briottet","given":"X."},{"family":"Lachérade","given":"S."},{"family":"Tulet","given":"P."}],"issued":{"date-parts":[["2008",12,4]]}}}],"schema":"https://github.com/citation-style-language/schema/raw/master/csl-citation.json"} </w:instrText>
      </w:r>
      <w:r w:rsidR="000C54B0">
        <w:rPr>
          <w:rFonts w:cs="Times New Roman"/>
        </w:rPr>
        <w:fldChar w:fldCharType="separate"/>
      </w:r>
      <w:r w:rsidR="000C54B0" w:rsidRPr="000C54B0">
        <w:rPr>
          <w:rFonts w:cs="Times New Roman"/>
        </w:rPr>
        <w:t>[5]</w:t>
      </w:r>
      <w:r w:rsidR="000C54B0">
        <w:rPr>
          <w:rFonts w:cs="Times New Roman"/>
        </w:rPr>
        <w:fldChar w:fldCharType="end"/>
      </w:r>
      <w:r w:rsidRPr="00EA268D">
        <w:rPr>
          <w:rFonts w:cs="Times New Roman"/>
        </w:rPr>
        <w:t xml:space="preserve">. As summarized in </w:t>
      </w:r>
      <w:r w:rsidR="000C54B0">
        <w:rPr>
          <w:rFonts w:cs="Times New Roman"/>
        </w:rPr>
        <w:fldChar w:fldCharType="begin"/>
      </w:r>
      <w:r w:rsidR="000C54B0">
        <w:rPr>
          <w:rFonts w:cs="Times New Roman"/>
        </w:rPr>
        <w:instrText xml:space="preserve"> ADDIN ZOTERO_ITEM CSL_CITATION {"citationID":"qWnQoNHc","properties":{"formattedCitation":"[3]","plainCitation":"[3]","noteIndex":0},"citationItems":[{"id":602,"uris":["http://zotero.org/users/3944343/items/HZZS7WRA"],"itemData":{"id":602,"type":"article-journal","abstract":"The increase in air temperature produced by urbanization, a phenomenon known as the urban heat island (UHI) effect, is often neglected in current building energy simulation practices. The UHI effect can have an impact on the energy consumption of buildings, especially those with low internal heat gains or with an inherent close interaction with the outdoor environment (e.g. naturally-ventilated buildings). This paper presents an urban weather generator (UWG) to calculate air temperatures inside urban canyons from measurements at an operational weather station located in an open area outside a city. The model can be used alone or integrated into existing programmes in order to account for the UHI effect in building energy simulations. The UWG is evaluated against field data from Basel (Switzerland) and Toulouse (France). The error of UWG predictions stays within the range of air temperature variability observed in different locations of the same urban area.","container-title":"Journal of Building Performance Simulation","DOI":"10.1080/19401493.2012.718797","ISSN":"1940-1493","issue":"4","note":"publisher: Taylor &amp; Francis\n_eprint: https://doi.org/10.1080/19401493.2012.718797","page":"269-281","source":"Taylor and Francis+NEJM","title":"The urban weather generator","volume":"6","author":[{"family":"Bueno","given":"Bruno"},{"family":"Norford","given":"Leslie"},{"family":"Hidalgo","given":"Julia"},{"family":"Pigeon","given":"Grégoire"}],"issued":{"date-parts":[["2013",7,1]]}}}],"schema":"https://github.com/citation-style-language/schema/raw/master/csl-citation.json"} </w:instrText>
      </w:r>
      <w:r w:rsidR="000C54B0">
        <w:rPr>
          <w:rFonts w:cs="Times New Roman"/>
        </w:rPr>
        <w:fldChar w:fldCharType="separate"/>
      </w:r>
      <w:r w:rsidR="000C54B0" w:rsidRPr="000C54B0">
        <w:rPr>
          <w:rFonts w:cs="Times New Roman"/>
        </w:rPr>
        <w:t>[3]</w:t>
      </w:r>
      <w:r w:rsidR="000C54B0">
        <w:rPr>
          <w:rFonts w:cs="Times New Roman"/>
        </w:rPr>
        <w:fldChar w:fldCharType="end"/>
      </w:r>
      <w:r w:rsidRPr="00EA268D">
        <w:rPr>
          <w:rFonts w:cs="Times New Roman"/>
        </w:rPr>
        <w:t xml:space="preserve">, the blocks building types </w:t>
      </w:r>
      <w:r w:rsidR="00437AE3">
        <w:rPr>
          <w:rFonts w:cs="Times New Roman"/>
        </w:rPr>
        <w:t xml:space="preserve">at the central location of the city, next to </w:t>
      </w:r>
      <w:proofErr w:type="spellStart"/>
      <w:r w:rsidR="00437AE3">
        <w:rPr>
          <w:rFonts w:cs="Times New Roman"/>
        </w:rPr>
        <w:t>Monoprix</w:t>
      </w:r>
      <w:proofErr w:type="spellEnd"/>
      <w:r w:rsidR="00437AE3">
        <w:rPr>
          <w:rFonts w:cs="Times New Roman"/>
        </w:rPr>
        <w:t xml:space="preserve"> building (MNP) is selected as the representative of urban conditions. In this study, Post 80s Medium Office </w:t>
      </w:r>
      <w:commentRangeStart w:id="3"/>
      <w:r w:rsidR="00437AE3">
        <w:rPr>
          <w:rFonts w:cs="Times New Roman"/>
        </w:rPr>
        <w:t xml:space="preserve">4B </w:t>
      </w:r>
      <w:commentRangeEnd w:id="3"/>
      <w:r w:rsidR="00E25682">
        <w:rPr>
          <w:rStyle w:val="CommentReference"/>
        </w:rPr>
        <w:commentReference w:id="3"/>
      </w:r>
      <w:r w:rsidR="00437AE3">
        <w:rPr>
          <w:rFonts w:cs="Times New Roman"/>
        </w:rPr>
        <w:t>from DOE website</w:t>
      </w:r>
      <w:r w:rsidR="003B5B9E">
        <w:rPr>
          <w:rFonts w:cs="Times New Roman"/>
        </w:rPr>
        <w:t xml:space="preserve"> </w:t>
      </w:r>
      <w:r w:rsidR="006D718E">
        <w:rPr>
          <w:rFonts w:cs="Times New Roman"/>
        </w:rPr>
        <w:fldChar w:fldCharType="begin"/>
      </w:r>
      <w:r w:rsidR="006D718E">
        <w:rPr>
          <w:rFonts w:cs="Times New Roman"/>
        </w:rPr>
        <w:instrText xml:space="preserve"> ADDIN ZOTERO_ITEM CSL_CITATION {"citationID":"6aUbXnLD","properties":{"formattedCitation":"[6]","plainCitation":"[6]","noteIndex":0},"citationItems":[{"id":1153,"uris":["http://zotero.org/users/3944343/items/4FX7T9CI"],"itemData":{"id":1153,"type":"webpage","abstract":"DOE, in conjunction with three of its national laboratories, developed commercial reference buildings, formerly kno...","container-title":"Energy.gov","language":"en","title":"Commercial Reference Buildings","URL":"https://www.energy.gov/eere/buildings/commercial-reference-buildings","accessed":{"date-parts":[["2022",5,30]]}}}],"schema":"https://github.com/citation-style-language/schema/raw/master/csl-citation.json"} </w:instrText>
      </w:r>
      <w:r w:rsidR="006D718E">
        <w:rPr>
          <w:rFonts w:cs="Times New Roman"/>
        </w:rPr>
        <w:fldChar w:fldCharType="separate"/>
      </w:r>
      <w:r w:rsidR="006D718E" w:rsidRPr="006D718E">
        <w:rPr>
          <w:rFonts w:cs="Times New Roman"/>
        </w:rPr>
        <w:t>[6]</w:t>
      </w:r>
      <w:r w:rsidR="006D718E">
        <w:rPr>
          <w:rFonts w:cs="Times New Roman"/>
        </w:rPr>
        <w:fldChar w:fldCharType="end"/>
      </w:r>
      <w:r w:rsidR="006D718E">
        <w:rPr>
          <w:rFonts w:cs="Times New Roman"/>
        </w:rPr>
        <w:t xml:space="preserve"> </w:t>
      </w:r>
      <w:r w:rsidR="00437AE3">
        <w:rPr>
          <w:rFonts w:cs="Times New Roman"/>
        </w:rPr>
        <w:t xml:space="preserve">has been used as the prototype building energy model, while </w:t>
      </w:r>
      <w:r w:rsidR="006D718E">
        <w:rPr>
          <w:rFonts w:cs="Times New Roman"/>
        </w:rPr>
        <w:fldChar w:fldCharType="begin"/>
      </w:r>
      <w:r w:rsidR="006D718E">
        <w:rPr>
          <w:rFonts w:cs="Times New Roman"/>
        </w:rPr>
        <w:instrText xml:space="preserve"> ADDIN ZOTERO_ITEM CSL_CITATION {"citationID":"pYfGk1Tb","properties":{"formattedCitation":"[3]","plainCitation":"[3]","noteIndex":0},"citationItems":[{"id":602,"uris":["http://zotero.org/users/3944343/items/HZZS7WRA"],"itemData":{"id":602,"type":"article-journal","abstract":"The increase in air temperature produced by urbanization, a phenomenon known as the urban heat island (UHI) effect, is often neglected in current building energy simulation practices. The UHI effect can have an impact on the energy consumption of buildings, especially those with low internal heat gains or with an inherent close interaction with the outdoor environment (e.g. naturally-ventilated buildings). This paper presents an urban weather generator (UWG) to calculate air temperatures inside urban canyons from measurements at an operational weather station located in an open area outside a city. The model can be used alone or integrated into existing programmes in order to account for the UHI effect in building energy simulations. The UWG is evaluated against field data from Basel (Switzerland) and Toulouse (France). The error of UWG predictions stays within the range of air temperature variability observed in different locations of the same urban area.","container-title":"Journal of Building Performance Simulation","DOI":"10.1080/19401493.2012.718797","ISSN":"1940-1493","issue":"4","note":"publisher: Taylor &amp; Francis\n_eprint: https://doi.org/10.1080/19401493.2012.718797","page":"269-281","source":"Taylor and Francis+NEJM","title":"The urban weather generator","volume":"6","author":[{"family":"Bueno","given":"Bruno"},{"family":"Norford","given":"Leslie"},{"family":"Hidalgo","given":"Julia"},{"family":"Pigeon","given":"Grégoire"}],"issued":{"date-parts":[["2013",7,1]]}}}],"schema":"https://github.com/citation-style-language/schema/raw/master/csl-citation.json"} </w:instrText>
      </w:r>
      <w:r w:rsidR="006D718E">
        <w:rPr>
          <w:rFonts w:cs="Times New Roman"/>
        </w:rPr>
        <w:fldChar w:fldCharType="separate"/>
      </w:r>
      <w:r w:rsidR="006D718E" w:rsidRPr="006D718E">
        <w:rPr>
          <w:rFonts w:cs="Times New Roman"/>
        </w:rPr>
        <w:t>[3]</w:t>
      </w:r>
      <w:r w:rsidR="006D718E">
        <w:rPr>
          <w:rFonts w:cs="Times New Roman"/>
        </w:rPr>
        <w:fldChar w:fldCharType="end"/>
      </w:r>
      <w:r w:rsidR="006D718E">
        <w:rPr>
          <w:rFonts w:cs="Times New Roman"/>
        </w:rPr>
        <w:t xml:space="preserve"> </w:t>
      </w:r>
      <w:r w:rsidR="00437AE3">
        <w:rPr>
          <w:rFonts w:cs="Times New Roman"/>
        </w:rPr>
        <w:t>defined the MNP internal heat gains type as residential.</w:t>
      </w:r>
    </w:p>
    <w:p w14:paraId="78851FBC" w14:textId="48D1B71C" w:rsidR="00FB53F9" w:rsidRDefault="00437AE3" w:rsidP="00FB53F9">
      <w:pPr>
        <w:rPr>
          <w:rFonts w:cs="Times New Roman"/>
        </w:rPr>
      </w:pPr>
      <w:commentRangeStart w:id="4"/>
      <w:r>
        <w:rPr>
          <w:rFonts w:cs="Times New Roman"/>
        </w:rPr>
        <w:t>As for the</w:t>
      </w:r>
      <w:r w:rsidR="00FB53F9" w:rsidRPr="00EA268D">
        <w:rPr>
          <w:rFonts w:cs="Times New Roman"/>
        </w:rPr>
        <w:t xml:space="preserve"> forcing weather observations dataset</w:t>
      </w:r>
      <w:commentRangeEnd w:id="4"/>
      <w:r w:rsidR="00E25682">
        <w:rPr>
          <w:rStyle w:val="CommentReference"/>
        </w:rPr>
        <w:commentReference w:id="4"/>
      </w:r>
      <w:r>
        <w:rPr>
          <w:rFonts w:cs="Times New Roman"/>
        </w:rPr>
        <w:t xml:space="preserve">, it is formatted as hourly </w:t>
      </w:r>
      <w:r w:rsidR="004D5470">
        <w:rPr>
          <w:rFonts w:cs="Times New Roman"/>
        </w:rPr>
        <w:t xml:space="preserve">EPW </w:t>
      </w:r>
      <w:r>
        <w:rPr>
          <w:rFonts w:cs="Times New Roman"/>
        </w:rPr>
        <w:t xml:space="preserve">file from minutely measurements of the reference weather station located at </w:t>
      </w:r>
      <w:proofErr w:type="spellStart"/>
      <w:r>
        <w:rPr>
          <w:rFonts w:cs="Times New Roman"/>
        </w:rPr>
        <w:t>Mondouzil</w:t>
      </w:r>
      <w:proofErr w:type="spellEnd"/>
      <w:r>
        <w:rPr>
          <w:rFonts w:cs="Times New Roman"/>
        </w:rPr>
        <w:t xml:space="preserve"> (MON). It should be noted that there were some missing data during the 14 months experiments. And the missing data has been filled will interpolated data </w:t>
      </w:r>
      <w:commentRangeStart w:id="5"/>
      <w:r>
        <w:rPr>
          <w:rFonts w:cs="Times New Roman"/>
        </w:rPr>
        <w:t>from their neighboring measurements</w:t>
      </w:r>
      <w:commentRangeEnd w:id="5"/>
      <w:r w:rsidR="00E25682">
        <w:rPr>
          <w:rStyle w:val="CommentReference"/>
        </w:rPr>
        <w:commentReference w:id="5"/>
      </w:r>
      <w:r>
        <w:rPr>
          <w:rFonts w:cs="Times New Roman"/>
        </w:rPr>
        <w:t xml:space="preserve"> before they were formatted as hourly </w:t>
      </w:r>
      <w:r w:rsidR="004D5470">
        <w:rPr>
          <w:rFonts w:cs="Times New Roman"/>
        </w:rPr>
        <w:t xml:space="preserve">EPW </w:t>
      </w:r>
      <w:r>
        <w:rPr>
          <w:rFonts w:cs="Times New Roman"/>
        </w:rPr>
        <w:t xml:space="preserve">file. </w:t>
      </w:r>
      <w:commentRangeStart w:id="6"/>
      <w:r>
        <w:rPr>
          <w:rFonts w:cs="Times New Roman"/>
        </w:rPr>
        <w:t xml:space="preserve">Specifically, the dry bulb air temperature, atmospheric pressure, relative </w:t>
      </w:r>
      <w:r w:rsidR="003B5B9E">
        <w:rPr>
          <w:rFonts w:cs="Times New Roman"/>
        </w:rPr>
        <w:t>humidity,</w:t>
      </w:r>
      <w:r>
        <w:rPr>
          <w:rFonts w:cs="Times New Roman"/>
        </w:rPr>
        <w:t xml:space="preserve"> and dew point have been calculated from rural field measurements to </w:t>
      </w:r>
      <w:r w:rsidR="003B5B9E">
        <w:rPr>
          <w:rFonts w:cs="Times New Roman"/>
        </w:rPr>
        <w:t xml:space="preserve">create the hourly </w:t>
      </w:r>
      <w:r w:rsidR="004D5470">
        <w:rPr>
          <w:rFonts w:cs="Times New Roman"/>
        </w:rPr>
        <w:t>EPW</w:t>
      </w:r>
      <w:r w:rsidR="003B5B9E">
        <w:rPr>
          <w:rFonts w:cs="Times New Roman"/>
        </w:rPr>
        <w:t xml:space="preserve"> file</w:t>
      </w:r>
      <w:commentRangeEnd w:id="6"/>
      <w:r w:rsidR="00E25682">
        <w:rPr>
          <w:rStyle w:val="CommentReference"/>
        </w:rPr>
        <w:commentReference w:id="6"/>
      </w:r>
      <w:r w:rsidR="003B5B9E">
        <w:rPr>
          <w:rFonts w:cs="Times New Roman"/>
        </w:rPr>
        <w:t xml:space="preserve">. </w:t>
      </w:r>
      <w:r w:rsidR="00FB53F9" w:rsidRPr="00EA268D">
        <w:rPr>
          <w:rFonts w:cs="Times New Roman"/>
        </w:rPr>
        <w:t xml:space="preserve">The validating weather observations are compared to the model predictions of air temperature within building heights on a </w:t>
      </w:r>
      <w:r w:rsidR="003B5B9E">
        <w:rPr>
          <w:rFonts w:cs="Times New Roman"/>
        </w:rPr>
        <w:t>5mins</w:t>
      </w:r>
      <w:r w:rsidR="00FB53F9" w:rsidRPr="00EA268D">
        <w:rPr>
          <w:rFonts w:cs="Times New Roman"/>
        </w:rPr>
        <w:t xml:space="preserve"> basis.</w:t>
      </w:r>
      <w:r w:rsidR="004D5470">
        <w:rPr>
          <w:rFonts w:cs="Times New Roman"/>
        </w:rPr>
        <w:t xml:space="preserve"> As illustrated from the below figure, the air temperature sensor is installed at the top of the </w:t>
      </w:r>
      <w:proofErr w:type="spellStart"/>
      <w:r w:rsidR="004D5470">
        <w:rPr>
          <w:rFonts w:cs="Times New Roman"/>
        </w:rPr>
        <w:t>Pomme</w:t>
      </w:r>
      <w:proofErr w:type="spellEnd"/>
      <w:r w:rsidR="004D5470">
        <w:rPr>
          <w:rFonts w:cs="Times New Roman"/>
        </w:rPr>
        <w:t xml:space="preserve"> street, with a height of </w:t>
      </w:r>
      <w:commentRangeStart w:id="7"/>
      <w:r w:rsidR="004D5470">
        <w:rPr>
          <w:rFonts w:cs="Times New Roman"/>
        </w:rPr>
        <w:t>19m ab</w:t>
      </w:r>
      <w:commentRangeEnd w:id="7"/>
      <w:r w:rsidR="00E25682">
        <w:rPr>
          <w:rStyle w:val="CommentReference"/>
        </w:rPr>
        <w:commentReference w:id="7"/>
      </w:r>
      <w:r w:rsidR="004D5470">
        <w:rPr>
          <w:rFonts w:cs="Times New Roman"/>
        </w:rPr>
        <w:t xml:space="preserve">ove the ground level </w:t>
      </w:r>
      <w:r w:rsidR="0049387E">
        <w:rPr>
          <w:rFonts w:cs="Times New Roman"/>
        </w:rPr>
        <w:fldChar w:fldCharType="begin"/>
      </w:r>
      <w:r w:rsidR="0049387E">
        <w:rPr>
          <w:rFonts w:cs="Times New Roman"/>
        </w:rPr>
        <w:instrText xml:space="preserve"> ADDIN ZOTERO_ITEM CSL_CITATION {"citationID":"bd1EU4vY","properties":{"formattedCitation":"[3], [5]","plainCitation":"[3], [5]","noteIndex":0},"citationItems":[{"id":602,"uris":["http://zotero.org/users/3944343/items/HZZS7WRA"],"itemData":{"id":602,"type":"article-journal","abstract":"The increase in air temperature produced by urbanization, a phenomenon known as the urban heat island (UHI) effect, is often neglected in current building energy simulation practices. The UHI effect can have an impact on the energy consumption of buildings, especially those with low internal heat gains or with an inherent close interaction with the outdoor environment (e.g. naturally-ventilated buildings). This paper presents an urban weather generator (UWG) to calculate air temperatures inside urban canyons from measurements at an operational weather station located in an open area outside a city. The model can be used alone or integrated into existing programmes in order to account for the UHI effect in building energy simulations. The UWG is evaluated against field data from Basel (Switzerland) and Toulouse (France). The error of UWG predictions stays within the range of air temperature variability observed in different locations of the same urban area.","container-title":"Journal of Building Performance Simulation","DOI":"10.1080/19401493.2012.718797","ISSN":"1940-1493","issue":"4","note":"publisher: Taylor &amp; Francis\n_eprint: https://doi.org/10.1080/19401493.2012.718797","page":"269-281","source":"Taylor and Francis+NEJM","title":"The urban weather generator","volume":"6","author":[{"family":"Bueno","given":"Bruno"},{"family":"Norford","given":"Leslie"},{"family":"Hidalgo","given":"Julia"},{"family":"Pigeon","given":"Grégoire"}],"issued":{"date-parts":[["2013",7,1]]}}},{"id":2659,"uris":["http://zotero.org/users/3944343/items/5UDFS4F8"],"itemData":{"id":2659,"type":"article-journal","abstract":"The CAPITOUL experiment is a joint experimental effort in urban climate, including the energetic exchanges between the surface and the atmosphere, the dynamics of the boundary layer over the city and its interactions with aerosol chemistry. The campaign took place in the city of Toulouse in southwest France, for one year, from February 2004 to February 2005. This allowed the study of both the day-to-day and seasonal variability of urban climate processes. The observational network included surface stations (meteorology, energy balance, chemistry), profilers and, during intensive observing periods, aircraft and balloons.","container-title":"Meteorology and Atmospheric Physics","DOI":"10.1007/s00703-008-0289-4","ISSN":"1436-5065","issue":"3","journalAbbreviation":"Meteorol Atmos Phys","language":"en","page":"135","source":"Springer Link","title":"The Canopy and Aerosol Particles Interactions in TOulouse Urban Layer (CAPITOUL) experiment","volume":"102","author":[{"family":"Masson","given":"V."},{"family":"Gomes","given":"L."},{"family":"Pigeon","given":"G."},{"family":"Liousse","given":"C."},{"family":"Pont","given":"V."},{"family":"Lagouarde","given":"J.-P."},{"family":"Voogt","given":"J."},{"family":"Salmond","given":"J."},{"family":"Oke","given":"T. R."},{"family":"Hidalgo","given":"J."},{"family":"Legain","given":"D."},{"family":"Garrouste","given":"O."},{"family":"Lac","given":"C."},{"family":"Connan","given":"O."},{"family":"Briottet","given":"X."},{"family":"Lachérade","given":"S."},{"family":"Tulet","given":"P."}],"issued":{"date-parts":[["2008",12,4]]}}}],"schema":"https://github.com/citation-style-language/schema/raw/master/csl-citation.json"} </w:instrText>
      </w:r>
      <w:r w:rsidR="0049387E">
        <w:rPr>
          <w:rFonts w:cs="Times New Roman"/>
        </w:rPr>
        <w:fldChar w:fldCharType="separate"/>
      </w:r>
      <w:r w:rsidR="0049387E" w:rsidRPr="0049387E">
        <w:rPr>
          <w:rFonts w:cs="Times New Roman"/>
        </w:rPr>
        <w:t>[3], [5]</w:t>
      </w:r>
      <w:r w:rsidR="0049387E">
        <w:rPr>
          <w:rFonts w:cs="Times New Roman"/>
        </w:rPr>
        <w:fldChar w:fldCharType="end"/>
      </w:r>
      <w:r w:rsidR="004D5470">
        <w:rPr>
          <w:rFonts w:cs="Times New Roman"/>
        </w:rPr>
        <w:t>.</w:t>
      </w:r>
    </w:p>
    <w:p w14:paraId="0F668FAD" w14:textId="77777777" w:rsidR="00004BC0" w:rsidRDefault="00004BC0" w:rsidP="007B0092">
      <w:pPr>
        <w:keepNext/>
        <w:jc w:val="center"/>
      </w:pPr>
      <w:r w:rsidRPr="00004BC0">
        <w:rPr>
          <w:rFonts w:cs="Times New Roman"/>
          <w:noProof/>
        </w:rPr>
        <w:lastRenderedPageBreak/>
        <w:drawing>
          <wp:inline distT="0" distB="0" distL="0" distR="0" wp14:anchorId="1506D575" wp14:editId="5D681FAD">
            <wp:extent cx="3138221" cy="3081481"/>
            <wp:effectExtent l="0" t="0" r="5080" b="508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11"/>
                    <a:stretch>
                      <a:fillRect/>
                    </a:stretch>
                  </pic:blipFill>
                  <pic:spPr>
                    <a:xfrm>
                      <a:off x="0" y="0"/>
                      <a:ext cx="3148409" cy="3091484"/>
                    </a:xfrm>
                    <a:prstGeom prst="rect">
                      <a:avLst/>
                    </a:prstGeom>
                  </pic:spPr>
                </pic:pic>
              </a:graphicData>
            </a:graphic>
          </wp:inline>
        </w:drawing>
      </w:r>
    </w:p>
    <w:p w14:paraId="448D34C9" w14:textId="5A33552F" w:rsidR="00004BC0" w:rsidRPr="00EA268D" w:rsidRDefault="00004BC0" w:rsidP="007B0092">
      <w:pPr>
        <w:pStyle w:val="Caption"/>
        <w:rPr>
          <w:rFonts w:cs="Times New Roman"/>
        </w:rPr>
      </w:pPr>
      <w:r>
        <w:t xml:space="preserve">Figure </w:t>
      </w:r>
      <w:fldSimple w:instr=" SEQ Figure \* ARABIC ">
        <w:r w:rsidR="0066520B">
          <w:rPr>
            <w:noProof/>
          </w:rPr>
          <w:t>3</w:t>
        </w:r>
      </w:fldSimple>
      <w:r>
        <w:t xml:space="preserve"> Schematic view of the MNP site from </w:t>
      </w:r>
      <w:r w:rsidRPr="00004BC0">
        <w:t>CAPITOUL</w:t>
      </w:r>
      <w:r>
        <w:t xml:space="preserve"> campaign</w:t>
      </w:r>
      <w:r w:rsidR="00AC044F">
        <w:t xml:space="preserve"> </w:t>
      </w:r>
      <w:r w:rsidR="00AC044F">
        <w:fldChar w:fldCharType="begin"/>
      </w:r>
      <w:r w:rsidR="00AC044F">
        <w:instrText xml:space="preserve"> ADDIN ZOTERO_ITEM CSL_CITATION {"citationID":"RE4QIh15","properties":{"formattedCitation":"[5]","plainCitation":"[5]","noteIndex":0},"citationItems":[{"id":2659,"uris":["http://zotero.org/users/3944343/items/5UDFS4F8"],"itemData":{"id":2659,"type":"article-journal","abstract":"The CAPITOUL experiment is a joint experimental effort in urban climate, including the energetic exchanges between the surface and the atmosphere, the dynamics of the boundary layer over the city and its interactions with aerosol chemistry. The campaign took place in the city of Toulouse in southwest France, for one year, from February 2004 to February 2005. This allowed the study of both the day-to-day and seasonal variability of urban climate processes. The observational network included surface stations (meteorology, energy balance, chemistry), profilers and, during intensive observing periods, aircraft and balloons.","container-title":"Meteorology and Atmospheric Physics","DOI":"10.1007/s00703-008-0289-4","ISSN":"1436-5065","issue":"3","journalAbbreviation":"Meteorol Atmos Phys","language":"en","page":"135","source":"Springer Link","title":"The Canopy and Aerosol Particles Interactions in TOulouse Urban Layer (CAPITOUL) experiment","volume":"102","author":[{"family":"Masson","given":"V."},{"family":"Gomes","given":"L."},{"family":"Pigeon","given":"G."},{"family":"Liousse","given":"C."},{"family":"Pont","given":"V."},{"family":"Lagouarde","given":"J.-P."},{"family":"Voogt","given":"J."},{"family":"Salmond","given":"J."},{"family":"Oke","given":"T. R."},{"family":"Hidalgo","given":"J."},{"family":"Legain","given":"D."},{"family":"Garrouste","given":"O."},{"family":"Lac","given":"C."},{"family":"Connan","given":"O."},{"family":"Briottet","given":"X."},{"family":"Lachérade","given":"S."},{"family":"Tulet","given":"P."}],"issued":{"date-parts":[["2008",12,4]]}}}],"schema":"https://github.com/citation-style-language/schema/raw/master/csl-citation.json"} </w:instrText>
      </w:r>
      <w:r w:rsidR="00AC044F">
        <w:fldChar w:fldCharType="separate"/>
      </w:r>
      <w:r w:rsidR="00AC044F" w:rsidRPr="00AC044F">
        <w:rPr>
          <w:rFonts w:cs="Times New Roman"/>
        </w:rPr>
        <w:t>[5]</w:t>
      </w:r>
      <w:r w:rsidR="00AC044F">
        <w:fldChar w:fldCharType="end"/>
      </w:r>
    </w:p>
    <w:tbl>
      <w:tblPr>
        <w:tblW w:w="6240" w:type="dxa"/>
        <w:jc w:val="center"/>
        <w:tblLook w:val="04A0" w:firstRow="1" w:lastRow="0" w:firstColumn="1" w:lastColumn="0" w:noHBand="0" w:noVBand="1"/>
      </w:tblPr>
      <w:tblGrid>
        <w:gridCol w:w="960"/>
        <w:gridCol w:w="2630"/>
        <w:gridCol w:w="2650"/>
      </w:tblGrid>
      <w:tr w:rsidR="007C05E6" w:rsidRPr="007C05E6" w14:paraId="0EDD6197" w14:textId="77777777" w:rsidTr="009721B4">
        <w:trPr>
          <w:trHeight w:val="300"/>
          <w:jc w:val="center"/>
        </w:trPr>
        <w:tc>
          <w:tcPr>
            <w:tcW w:w="960"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14:paraId="53EF89D4" w14:textId="33BFC93D" w:rsidR="007C05E6" w:rsidRPr="007C05E6" w:rsidRDefault="007C05E6" w:rsidP="007C05E6">
            <w:pPr>
              <w:spacing w:after="0" w:line="240" w:lineRule="auto"/>
              <w:jc w:val="center"/>
              <w:rPr>
                <w:rFonts w:eastAsia="Times New Roman" w:cs="Times New Roman"/>
                <w:color w:val="000000"/>
              </w:rPr>
            </w:pPr>
          </w:p>
        </w:tc>
        <w:tc>
          <w:tcPr>
            <w:tcW w:w="2630" w:type="dxa"/>
            <w:tcBorders>
              <w:top w:val="single" w:sz="8" w:space="0" w:color="auto"/>
              <w:left w:val="nil"/>
              <w:bottom w:val="single" w:sz="8" w:space="0" w:color="auto"/>
              <w:right w:val="single" w:sz="8" w:space="0" w:color="auto"/>
            </w:tcBorders>
            <w:shd w:val="clear" w:color="auto" w:fill="auto"/>
            <w:noWrap/>
            <w:vAlign w:val="center"/>
            <w:hideMark/>
          </w:tcPr>
          <w:p w14:paraId="27877AA2" w14:textId="5F980120" w:rsidR="007C05E6" w:rsidRPr="007C05E6" w:rsidRDefault="007C05E6" w:rsidP="007C05E6">
            <w:pPr>
              <w:spacing w:after="0" w:line="240" w:lineRule="auto"/>
              <w:jc w:val="center"/>
              <w:rPr>
                <w:rFonts w:eastAsia="Times New Roman" w:cs="Times New Roman"/>
                <w:color w:val="000000"/>
              </w:rPr>
            </w:pPr>
          </w:p>
        </w:tc>
        <w:tc>
          <w:tcPr>
            <w:tcW w:w="2650" w:type="dxa"/>
            <w:tcBorders>
              <w:top w:val="single" w:sz="8" w:space="0" w:color="auto"/>
              <w:left w:val="nil"/>
              <w:bottom w:val="single" w:sz="8" w:space="0" w:color="auto"/>
              <w:right w:val="single" w:sz="8" w:space="0" w:color="auto"/>
            </w:tcBorders>
            <w:shd w:val="clear" w:color="auto" w:fill="auto"/>
            <w:noWrap/>
            <w:vAlign w:val="center"/>
            <w:hideMark/>
          </w:tcPr>
          <w:p w14:paraId="137872EB" w14:textId="77777777" w:rsidR="007C05E6" w:rsidRPr="007C05E6" w:rsidRDefault="007C05E6" w:rsidP="007C05E6">
            <w:pPr>
              <w:spacing w:after="0" w:line="240" w:lineRule="auto"/>
              <w:jc w:val="center"/>
              <w:rPr>
                <w:rFonts w:eastAsia="Times New Roman" w:cs="Times New Roman"/>
                <w:b/>
                <w:bCs/>
                <w:color w:val="000000"/>
              </w:rPr>
            </w:pPr>
            <w:r w:rsidRPr="007C05E6">
              <w:rPr>
                <w:rFonts w:eastAsia="Times New Roman" w:cs="Times New Roman"/>
                <w:b/>
                <w:bCs/>
                <w:color w:val="000000"/>
              </w:rPr>
              <w:t>MNP</w:t>
            </w:r>
          </w:p>
        </w:tc>
      </w:tr>
      <w:tr w:rsidR="007C05E6" w:rsidRPr="007C05E6" w14:paraId="1698E797" w14:textId="77777777" w:rsidTr="009721B4">
        <w:trPr>
          <w:trHeight w:val="276"/>
          <w:jc w:val="center"/>
        </w:trPr>
        <w:tc>
          <w:tcPr>
            <w:tcW w:w="960"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5DF58484" w14:textId="77777777" w:rsidR="007C05E6" w:rsidRPr="007C05E6" w:rsidRDefault="007C05E6" w:rsidP="007C05E6">
            <w:pPr>
              <w:spacing w:after="0" w:line="240" w:lineRule="auto"/>
              <w:jc w:val="center"/>
              <w:rPr>
                <w:rFonts w:eastAsia="Times New Roman" w:cs="Times New Roman"/>
                <w:b/>
                <w:bCs/>
                <w:color w:val="000000"/>
              </w:rPr>
            </w:pPr>
            <w:r w:rsidRPr="007C05E6">
              <w:rPr>
                <w:rFonts w:eastAsia="Times New Roman" w:cs="Times New Roman"/>
                <w:b/>
                <w:bCs/>
                <w:color w:val="000000"/>
              </w:rPr>
              <w:t>UWG</w:t>
            </w:r>
          </w:p>
        </w:tc>
        <w:tc>
          <w:tcPr>
            <w:tcW w:w="2630" w:type="dxa"/>
            <w:tcBorders>
              <w:top w:val="nil"/>
              <w:left w:val="nil"/>
              <w:bottom w:val="nil"/>
              <w:right w:val="single" w:sz="8" w:space="0" w:color="auto"/>
            </w:tcBorders>
            <w:shd w:val="clear" w:color="auto" w:fill="auto"/>
            <w:vAlign w:val="center"/>
            <w:hideMark/>
          </w:tcPr>
          <w:p w14:paraId="2EE9B1AB" w14:textId="77777777" w:rsidR="007C05E6" w:rsidRPr="007C05E6" w:rsidRDefault="007C05E6" w:rsidP="007C05E6">
            <w:pPr>
              <w:spacing w:after="0" w:line="240" w:lineRule="auto"/>
              <w:jc w:val="center"/>
              <w:rPr>
                <w:rFonts w:eastAsia="Times New Roman" w:cs="Times New Roman"/>
                <w:b/>
                <w:bCs/>
                <w:color w:val="000000"/>
              </w:rPr>
            </w:pPr>
            <w:r w:rsidRPr="007C05E6">
              <w:rPr>
                <w:rFonts w:eastAsia="Times New Roman" w:cs="Times New Roman"/>
                <w:b/>
                <w:bCs/>
                <w:color w:val="000000"/>
              </w:rPr>
              <w:t>Theta of Canyon</w:t>
            </w:r>
          </w:p>
        </w:tc>
        <w:tc>
          <w:tcPr>
            <w:tcW w:w="2650"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5651AE4F" w14:textId="77777777" w:rsidR="007C05E6" w:rsidRPr="007C05E6" w:rsidRDefault="007C05E6" w:rsidP="007C05E6">
            <w:pPr>
              <w:spacing w:after="0" w:line="240" w:lineRule="auto"/>
              <w:jc w:val="center"/>
              <w:rPr>
                <w:rFonts w:eastAsia="Times New Roman" w:cs="Times New Roman"/>
                <w:color w:val="000000"/>
              </w:rPr>
            </w:pPr>
            <w:r w:rsidRPr="007C05E6">
              <w:rPr>
                <w:rFonts w:eastAsia="Times New Roman" w:cs="Times New Roman"/>
                <w:color w:val="000000"/>
              </w:rPr>
              <w:t>-56</w:t>
            </w:r>
          </w:p>
        </w:tc>
      </w:tr>
      <w:tr w:rsidR="007C05E6" w:rsidRPr="007C05E6" w14:paraId="7AF5E987" w14:textId="77777777" w:rsidTr="009721B4">
        <w:trPr>
          <w:trHeight w:val="466"/>
          <w:jc w:val="center"/>
        </w:trPr>
        <w:tc>
          <w:tcPr>
            <w:tcW w:w="960" w:type="dxa"/>
            <w:vMerge/>
            <w:tcBorders>
              <w:top w:val="nil"/>
              <w:left w:val="single" w:sz="8" w:space="0" w:color="auto"/>
              <w:bottom w:val="single" w:sz="8" w:space="0" w:color="000000"/>
              <w:right w:val="single" w:sz="8" w:space="0" w:color="auto"/>
            </w:tcBorders>
            <w:vAlign w:val="center"/>
            <w:hideMark/>
          </w:tcPr>
          <w:p w14:paraId="02F94C00" w14:textId="77777777" w:rsidR="007C05E6" w:rsidRPr="007C05E6" w:rsidRDefault="007C05E6" w:rsidP="007C05E6">
            <w:pPr>
              <w:spacing w:after="0" w:line="240" w:lineRule="auto"/>
              <w:jc w:val="center"/>
              <w:rPr>
                <w:rFonts w:eastAsia="Times New Roman" w:cs="Times New Roman"/>
                <w:b/>
                <w:bCs/>
                <w:color w:val="000000"/>
              </w:rPr>
            </w:pPr>
          </w:p>
        </w:tc>
        <w:tc>
          <w:tcPr>
            <w:tcW w:w="2630" w:type="dxa"/>
            <w:tcBorders>
              <w:top w:val="nil"/>
              <w:left w:val="nil"/>
              <w:bottom w:val="single" w:sz="8" w:space="0" w:color="auto"/>
              <w:right w:val="single" w:sz="8" w:space="0" w:color="auto"/>
            </w:tcBorders>
            <w:shd w:val="clear" w:color="auto" w:fill="auto"/>
            <w:vAlign w:val="center"/>
            <w:hideMark/>
          </w:tcPr>
          <w:p w14:paraId="30E53BB2" w14:textId="77777777" w:rsidR="007C05E6" w:rsidRPr="007C05E6" w:rsidRDefault="007C05E6" w:rsidP="007C05E6">
            <w:pPr>
              <w:spacing w:after="0" w:line="240" w:lineRule="auto"/>
              <w:jc w:val="center"/>
              <w:rPr>
                <w:rFonts w:eastAsia="Times New Roman" w:cs="Times New Roman"/>
                <w:b/>
                <w:bCs/>
                <w:color w:val="000000"/>
              </w:rPr>
            </w:pPr>
            <w:r w:rsidRPr="007C05E6">
              <w:rPr>
                <w:rFonts w:eastAsia="Times New Roman" w:cs="Times New Roman"/>
                <w:b/>
                <w:bCs/>
                <w:color w:val="000000"/>
              </w:rPr>
              <w:t>[degree relative to north, -90 to 90]</w:t>
            </w:r>
          </w:p>
        </w:tc>
        <w:tc>
          <w:tcPr>
            <w:tcW w:w="2650" w:type="dxa"/>
            <w:vMerge/>
            <w:tcBorders>
              <w:top w:val="nil"/>
              <w:left w:val="single" w:sz="8" w:space="0" w:color="auto"/>
              <w:bottom w:val="single" w:sz="8" w:space="0" w:color="000000"/>
              <w:right w:val="single" w:sz="8" w:space="0" w:color="auto"/>
            </w:tcBorders>
            <w:vAlign w:val="center"/>
            <w:hideMark/>
          </w:tcPr>
          <w:p w14:paraId="652FEF22" w14:textId="77777777" w:rsidR="007C05E6" w:rsidRPr="007C05E6" w:rsidRDefault="007C05E6" w:rsidP="007C05E6">
            <w:pPr>
              <w:spacing w:after="0" w:line="240" w:lineRule="auto"/>
              <w:rPr>
                <w:rFonts w:eastAsia="Times New Roman" w:cs="Times New Roman"/>
                <w:color w:val="000000"/>
              </w:rPr>
            </w:pPr>
          </w:p>
        </w:tc>
      </w:tr>
      <w:tr w:rsidR="007C05E6" w:rsidRPr="007C05E6" w14:paraId="38EF728E" w14:textId="77777777" w:rsidTr="009721B4">
        <w:trPr>
          <w:trHeight w:val="300"/>
          <w:jc w:val="center"/>
        </w:trPr>
        <w:tc>
          <w:tcPr>
            <w:tcW w:w="960" w:type="dxa"/>
            <w:vMerge/>
            <w:tcBorders>
              <w:top w:val="nil"/>
              <w:left w:val="single" w:sz="8" w:space="0" w:color="auto"/>
              <w:bottom w:val="single" w:sz="8" w:space="0" w:color="000000"/>
              <w:right w:val="single" w:sz="8" w:space="0" w:color="auto"/>
            </w:tcBorders>
            <w:vAlign w:val="center"/>
            <w:hideMark/>
          </w:tcPr>
          <w:p w14:paraId="470CDBC0" w14:textId="77777777" w:rsidR="007C05E6" w:rsidRPr="007C05E6" w:rsidRDefault="007C05E6" w:rsidP="007C05E6">
            <w:pPr>
              <w:spacing w:after="0" w:line="240" w:lineRule="auto"/>
              <w:jc w:val="center"/>
              <w:rPr>
                <w:rFonts w:eastAsia="Times New Roman" w:cs="Times New Roman"/>
                <w:b/>
                <w:bCs/>
                <w:color w:val="000000"/>
              </w:rPr>
            </w:pPr>
          </w:p>
        </w:tc>
        <w:tc>
          <w:tcPr>
            <w:tcW w:w="2630" w:type="dxa"/>
            <w:tcBorders>
              <w:top w:val="nil"/>
              <w:left w:val="nil"/>
              <w:bottom w:val="single" w:sz="8" w:space="0" w:color="auto"/>
              <w:right w:val="single" w:sz="8" w:space="0" w:color="auto"/>
            </w:tcBorders>
            <w:shd w:val="clear" w:color="auto" w:fill="auto"/>
            <w:noWrap/>
            <w:vAlign w:val="center"/>
            <w:hideMark/>
          </w:tcPr>
          <w:p w14:paraId="53572A64" w14:textId="77777777" w:rsidR="007C05E6" w:rsidRPr="007C05E6" w:rsidRDefault="007C05E6" w:rsidP="007C05E6">
            <w:pPr>
              <w:spacing w:after="0" w:line="240" w:lineRule="auto"/>
              <w:jc w:val="center"/>
              <w:rPr>
                <w:rFonts w:eastAsia="Times New Roman" w:cs="Times New Roman"/>
                <w:b/>
                <w:bCs/>
                <w:color w:val="000000"/>
              </w:rPr>
            </w:pPr>
            <w:r w:rsidRPr="007C05E6">
              <w:rPr>
                <w:rFonts w:eastAsia="Times New Roman" w:cs="Times New Roman"/>
                <w:b/>
                <w:bCs/>
                <w:color w:val="000000"/>
              </w:rPr>
              <w:t>Mean building heights[m]</w:t>
            </w:r>
          </w:p>
        </w:tc>
        <w:tc>
          <w:tcPr>
            <w:tcW w:w="2650" w:type="dxa"/>
            <w:tcBorders>
              <w:top w:val="nil"/>
              <w:left w:val="nil"/>
              <w:bottom w:val="single" w:sz="8" w:space="0" w:color="auto"/>
              <w:right w:val="single" w:sz="8" w:space="0" w:color="auto"/>
            </w:tcBorders>
            <w:shd w:val="clear" w:color="auto" w:fill="auto"/>
            <w:noWrap/>
            <w:vAlign w:val="center"/>
            <w:hideMark/>
          </w:tcPr>
          <w:p w14:paraId="52022FC5" w14:textId="77777777" w:rsidR="007C05E6" w:rsidRPr="007C05E6" w:rsidRDefault="007C05E6" w:rsidP="007C05E6">
            <w:pPr>
              <w:spacing w:after="0" w:line="240" w:lineRule="auto"/>
              <w:jc w:val="center"/>
              <w:rPr>
                <w:rFonts w:eastAsia="Times New Roman" w:cs="Times New Roman"/>
                <w:color w:val="000000"/>
              </w:rPr>
            </w:pPr>
            <w:r w:rsidRPr="007C05E6">
              <w:rPr>
                <w:rFonts w:eastAsia="Times New Roman" w:cs="Times New Roman"/>
                <w:color w:val="000000"/>
              </w:rPr>
              <w:t>20</w:t>
            </w:r>
          </w:p>
        </w:tc>
      </w:tr>
      <w:tr w:rsidR="007C05E6" w:rsidRPr="007C05E6" w14:paraId="411A3C58" w14:textId="77777777" w:rsidTr="009721B4">
        <w:trPr>
          <w:trHeight w:val="300"/>
          <w:jc w:val="center"/>
        </w:trPr>
        <w:tc>
          <w:tcPr>
            <w:tcW w:w="960" w:type="dxa"/>
            <w:vMerge/>
            <w:tcBorders>
              <w:top w:val="nil"/>
              <w:left w:val="single" w:sz="8" w:space="0" w:color="auto"/>
              <w:bottom w:val="single" w:sz="8" w:space="0" w:color="000000"/>
              <w:right w:val="single" w:sz="8" w:space="0" w:color="auto"/>
            </w:tcBorders>
            <w:vAlign w:val="center"/>
            <w:hideMark/>
          </w:tcPr>
          <w:p w14:paraId="550A9132" w14:textId="77777777" w:rsidR="007C05E6" w:rsidRPr="007C05E6" w:rsidRDefault="007C05E6" w:rsidP="007C05E6">
            <w:pPr>
              <w:spacing w:after="0" w:line="240" w:lineRule="auto"/>
              <w:jc w:val="center"/>
              <w:rPr>
                <w:rFonts w:eastAsia="Times New Roman" w:cs="Times New Roman"/>
                <w:b/>
                <w:bCs/>
                <w:color w:val="000000"/>
              </w:rPr>
            </w:pPr>
          </w:p>
        </w:tc>
        <w:tc>
          <w:tcPr>
            <w:tcW w:w="2630" w:type="dxa"/>
            <w:tcBorders>
              <w:top w:val="nil"/>
              <w:left w:val="nil"/>
              <w:bottom w:val="single" w:sz="8" w:space="0" w:color="auto"/>
              <w:right w:val="single" w:sz="8" w:space="0" w:color="auto"/>
            </w:tcBorders>
            <w:shd w:val="clear" w:color="auto" w:fill="auto"/>
            <w:noWrap/>
            <w:vAlign w:val="center"/>
            <w:hideMark/>
          </w:tcPr>
          <w:p w14:paraId="1170FC51" w14:textId="77777777" w:rsidR="007C05E6" w:rsidRPr="007C05E6" w:rsidRDefault="007C05E6" w:rsidP="007C05E6">
            <w:pPr>
              <w:spacing w:after="0" w:line="240" w:lineRule="auto"/>
              <w:jc w:val="center"/>
              <w:rPr>
                <w:rFonts w:eastAsia="Times New Roman" w:cs="Times New Roman"/>
                <w:b/>
                <w:bCs/>
                <w:color w:val="000000"/>
              </w:rPr>
            </w:pPr>
            <w:r w:rsidRPr="007C05E6">
              <w:rPr>
                <w:rFonts w:eastAsia="Times New Roman" w:cs="Times New Roman"/>
                <w:b/>
                <w:bCs/>
                <w:color w:val="000000"/>
              </w:rPr>
              <w:t>Urban domain height [m]</w:t>
            </w:r>
          </w:p>
        </w:tc>
        <w:tc>
          <w:tcPr>
            <w:tcW w:w="2650" w:type="dxa"/>
            <w:tcBorders>
              <w:top w:val="nil"/>
              <w:left w:val="nil"/>
              <w:bottom w:val="single" w:sz="8" w:space="0" w:color="auto"/>
              <w:right w:val="single" w:sz="8" w:space="0" w:color="auto"/>
            </w:tcBorders>
            <w:shd w:val="clear" w:color="auto" w:fill="auto"/>
            <w:noWrap/>
            <w:vAlign w:val="center"/>
            <w:hideMark/>
          </w:tcPr>
          <w:p w14:paraId="368C580A" w14:textId="77777777" w:rsidR="007C05E6" w:rsidRPr="007C05E6" w:rsidRDefault="007C05E6" w:rsidP="007C05E6">
            <w:pPr>
              <w:spacing w:after="0" w:line="240" w:lineRule="auto"/>
              <w:jc w:val="center"/>
              <w:rPr>
                <w:rFonts w:eastAsia="Times New Roman" w:cs="Times New Roman"/>
                <w:color w:val="000000"/>
              </w:rPr>
            </w:pPr>
            <w:r w:rsidRPr="007C05E6">
              <w:rPr>
                <w:rFonts w:eastAsia="Times New Roman" w:cs="Times New Roman"/>
                <w:color w:val="000000"/>
              </w:rPr>
              <w:t>60</w:t>
            </w:r>
          </w:p>
        </w:tc>
      </w:tr>
      <w:tr w:rsidR="007C05E6" w:rsidRPr="007C05E6" w14:paraId="540B436D" w14:textId="77777777" w:rsidTr="009721B4">
        <w:trPr>
          <w:trHeight w:val="300"/>
          <w:jc w:val="center"/>
        </w:trPr>
        <w:tc>
          <w:tcPr>
            <w:tcW w:w="960" w:type="dxa"/>
            <w:vMerge/>
            <w:tcBorders>
              <w:top w:val="nil"/>
              <w:left w:val="single" w:sz="8" w:space="0" w:color="auto"/>
              <w:bottom w:val="single" w:sz="8" w:space="0" w:color="000000"/>
              <w:right w:val="single" w:sz="8" w:space="0" w:color="auto"/>
            </w:tcBorders>
            <w:vAlign w:val="center"/>
            <w:hideMark/>
          </w:tcPr>
          <w:p w14:paraId="2689C51A" w14:textId="77777777" w:rsidR="007C05E6" w:rsidRPr="007C05E6" w:rsidRDefault="007C05E6" w:rsidP="007C05E6">
            <w:pPr>
              <w:spacing w:after="0" w:line="240" w:lineRule="auto"/>
              <w:jc w:val="center"/>
              <w:rPr>
                <w:rFonts w:eastAsia="Times New Roman" w:cs="Times New Roman"/>
                <w:b/>
                <w:bCs/>
                <w:color w:val="000000"/>
              </w:rPr>
            </w:pPr>
          </w:p>
        </w:tc>
        <w:tc>
          <w:tcPr>
            <w:tcW w:w="2630" w:type="dxa"/>
            <w:tcBorders>
              <w:top w:val="nil"/>
              <w:left w:val="nil"/>
              <w:bottom w:val="single" w:sz="8" w:space="0" w:color="auto"/>
              <w:right w:val="single" w:sz="8" w:space="0" w:color="auto"/>
            </w:tcBorders>
            <w:shd w:val="clear" w:color="auto" w:fill="auto"/>
            <w:noWrap/>
            <w:vAlign w:val="center"/>
            <w:hideMark/>
          </w:tcPr>
          <w:p w14:paraId="0E5B34B7" w14:textId="77777777" w:rsidR="007C05E6" w:rsidRPr="007C05E6" w:rsidRDefault="007C05E6" w:rsidP="007C05E6">
            <w:pPr>
              <w:spacing w:after="0" w:line="240" w:lineRule="auto"/>
              <w:jc w:val="center"/>
              <w:rPr>
                <w:rFonts w:eastAsia="Times New Roman" w:cs="Times New Roman"/>
                <w:b/>
                <w:bCs/>
                <w:color w:val="000000"/>
              </w:rPr>
            </w:pPr>
            <w:r w:rsidRPr="007C05E6">
              <w:rPr>
                <w:rFonts w:eastAsia="Times New Roman" w:cs="Times New Roman"/>
                <w:b/>
                <w:bCs/>
                <w:color w:val="000000"/>
              </w:rPr>
              <w:t>Albedo (roof, wall, veg)</w:t>
            </w:r>
          </w:p>
        </w:tc>
        <w:tc>
          <w:tcPr>
            <w:tcW w:w="2650" w:type="dxa"/>
            <w:tcBorders>
              <w:top w:val="nil"/>
              <w:left w:val="nil"/>
              <w:bottom w:val="single" w:sz="8" w:space="0" w:color="auto"/>
              <w:right w:val="single" w:sz="8" w:space="0" w:color="auto"/>
            </w:tcBorders>
            <w:shd w:val="clear" w:color="auto" w:fill="auto"/>
            <w:noWrap/>
            <w:vAlign w:val="center"/>
            <w:hideMark/>
          </w:tcPr>
          <w:p w14:paraId="5C0201C8" w14:textId="77777777" w:rsidR="007C05E6" w:rsidRPr="007C05E6" w:rsidRDefault="007C05E6" w:rsidP="007C05E6">
            <w:pPr>
              <w:spacing w:after="0" w:line="240" w:lineRule="auto"/>
              <w:jc w:val="center"/>
              <w:rPr>
                <w:rFonts w:eastAsia="Times New Roman" w:cs="Times New Roman"/>
                <w:color w:val="000000"/>
              </w:rPr>
            </w:pPr>
            <w:r w:rsidRPr="007C05E6">
              <w:rPr>
                <w:rFonts w:eastAsia="Times New Roman" w:cs="Times New Roman"/>
                <w:color w:val="000000"/>
              </w:rPr>
              <w:t>0.25, 0.25, 0.25</w:t>
            </w:r>
          </w:p>
        </w:tc>
      </w:tr>
      <w:tr w:rsidR="007C05E6" w:rsidRPr="007C05E6" w14:paraId="3811F689" w14:textId="77777777" w:rsidTr="009721B4">
        <w:trPr>
          <w:trHeight w:val="288"/>
          <w:jc w:val="center"/>
        </w:trPr>
        <w:tc>
          <w:tcPr>
            <w:tcW w:w="960" w:type="dxa"/>
            <w:vMerge/>
            <w:tcBorders>
              <w:top w:val="nil"/>
              <w:left w:val="single" w:sz="8" w:space="0" w:color="auto"/>
              <w:bottom w:val="single" w:sz="8" w:space="0" w:color="000000"/>
              <w:right w:val="single" w:sz="8" w:space="0" w:color="auto"/>
            </w:tcBorders>
            <w:vAlign w:val="center"/>
            <w:hideMark/>
          </w:tcPr>
          <w:p w14:paraId="4F268A68" w14:textId="77777777" w:rsidR="007C05E6" w:rsidRPr="007C05E6" w:rsidRDefault="007C05E6" w:rsidP="007C05E6">
            <w:pPr>
              <w:spacing w:after="0" w:line="240" w:lineRule="auto"/>
              <w:jc w:val="center"/>
              <w:rPr>
                <w:rFonts w:eastAsia="Times New Roman" w:cs="Times New Roman"/>
                <w:b/>
                <w:bCs/>
                <w:color w:val="000000"/>
              </w:rPr>
            </w:pPr>
          </w:p>
        </w:tc>
        <w:tc>
          <w:tcPr>
            <w:tcW w:w="2630" w:type="dxa"/>
            <w:tcBorders>
              <w:top w:val="nil"/>
              <w:left w:val="nil"/>
              <w:bottom w:val="nil"/>
              <w:right w:val="single" w:sz="8" w:space="0" w:color="auto"/>
            </w:tcBorders>
            <w:shd w:val="clear" w:color="auto" w:fill="auto"/>
            <w:noWrap/>
            <w:vAlign w:val="center"/>
            <w:hideMark/>
          </w:tcPr>
          <w:p w14:paraId="1498A182" w14:textId="65700BE7" w:rsidR="007C05E6" w:rsidRPr="007C05E6" w:rsidRDefault="007C05E6" w:rsidP="007C05E6">
            <w:pPr>
              <w:spacing w:after="0" w:line="240" w:lineRule="auto"/>
              <w:jc w:val="center"/>
              <w:rPr>
                <w:rFonts w:eastAsia="Times New Roman" w:cs="Times New Roman"/>
                <w:b/>
                <w:bCs/>
                <w:color w:val="000000"/>
              </w:rPr>
            </w:pPr>
            <w:proofErr w:type="spellStart"/>
            <w:r w:rsidRPr="007C05E6">
              <w:rPr>
                <w:rFonts w:eastAsia="Times New Roman" w:cs="Times New Roman"/>
                <w:b/>
                <w:bCs/>
                <w:color w:val="000000"/>
              </w:rPr>
              <w:t>Emissitivities</w:t>
            </w:r>
            <w:proofErr w:type="spellEnd"/>
          </w:p>
        </w:tc>
        <w:tc>
          <w:tcPr>
            <w:tcW w:w="2650"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3E78B704" w14:textId="77777777" w:rsidR="007C05E6" w:rsidRPr="007C05E6" w:rsidRDefault="007C05E6" w:rsidP="007C05E6">
            <w:pPr>
              <w:spacing w:after="0" w:line="240" w:lineRule="auto"/>
              <w:jc w:val="center"/>
              <w:rPr>
                <w:rFonts w:eastAsia="Times New Roman" w:cs="Times New Roman"/>
                <w:color w:val="000000"/>
              </w:rPr>
            </w:pPr>
            <w:commentRangeStart w:id="8"/>
            <w:r w:rsidRPr="007C05E6">
              <w:rPr>
                <w:rFonts w:eastAsia="Times New Roman" w:cs="Times New Roman"/>
                <w:color w:val="000000"/>
              </w:rPr>
              <w:t>0.95</w:t>
            </w:r>
            <w:commentRangeEnd w:id="8"/>
            <w:r w:rsidR="00E25682">
              <w:rPr>
                <w:rStyle w:val="CommentReference"/>
              </w:rPr>
              <w:commentReference w:id="8"/>
            </w:r>
          </w:p>
        </w:tc>
      </w:tr>
      <w:tr w:rsidR="007C05E6" w:rsidRPr="007C05E6" w14:paraId="6DD49184" w14:textId="77777777" w:rsidTr="009721B4">
        <w:trPr>
          <w:trHeight w:val="216"/>
          <w:jc w:val="center"/>
        </w:trPr>
        <w:tc>
          <w:tcPr>
            <w:tcW w:w="960" w:type="dxa"/>
            <w:vMerge/>
            <w:tcBorders>
              <w:top w:val="nil"/>
              <w:left w:val="single" w:sz="8" w:space="0" w:color="auto"/>
              <w:bottom w:val="single" w:sz="8" w:space="0" w:color="000000"/>
              <w:right w:val="single" w:sz="8" w:space="0" w:color="auto"/>
            </w:tcBorders>
            <w:vAlign w:val="center"/>
            <w:hideMark/>
          </w:tcPr>
          <w:p w14:paraId="242BB6B2" w14:textId="77777777" w:rsidR="007C05E6" w:rsidRPr="007C05E6" w:rsidRDefault="007C05E6" w:rsidP="007C05E6">
            <w:pPr>
              <w:spacing w:after="0" w:line="240" w:lineRule="auto"/>
              <w:jc w:val="center"/>
              <w:rPr>
                <w:rFonts w:eastAsia="Times New Roman" w:cs="Times New Roman"/>
                <w:b/>
                <w:bCs/>
                <w:color w:val="000000"/>
              </w:rPr>
            </w:pPr>
          </w:p>
        </w:tc>
        <w:tc>
          <w:tcPr>
            <w:tcW w:w="2630" w:type="dxa"/>
            <w:tcBorders>
              <w:top w:val="nil"/>
              <w:left w:val="nil"/>
              <w:bottom w:val="single" w:sz="8" w:space="0" w:color="auto"/>
              <w:right w:val="single" w:sz="8" w:space="0" w:color="auto"/>
            </w:tcBorders>
            <w:shd w:val="clear" w:color="auto" w:fill="auto"/>
            <w:noWrap/>
            <w:vAlign w:val="center"/>
            <w:hideMark/>
          </w:tcPr>
          <w:p w14:paraId="3C0C84BC" w14:textId="77777777" w:rsidR="007C05E6" w:rsidRPr="007C05E6" w:rsidRDefault="007C05E6" w:rsidP="007C05E6">
            <w:pPr>
              <w:spacing w:after="0" w:line="240" w:lineRule="auto"/>
              <w:jc w:val="center"/>
              <w:rPr>
                <w:rFonts w:eastAsia="Times New Roman" w:cs="Times New Roman"/>
                <w:b/>
                <w:bCs/>
                <w:color w:val="000000"/>
              </w:rPr>
            </w:pPr>
            <w:r w:rsidRPr="007C05E6">
              <w:rPr>
                <w:rFonts w:eastAsia="Times New Roman" w:cs="Times New Roman"/>
                <w:b/>
                <w:bCs/>
                <w:color w:val="000000"/>
              </w:rPr>
              <w:t>(</w:t>
            </w:r>
            <w:proofErr w:type="gramStart"/>
            <w:r w:rsidRPr="007C05E6">
              <w:rPr>
                <w:rFonts w:eastAsia="Times New Roman" w:cs="Times New Roman"/>
                <w:b/>
                <w:bCs/>
                <w:color w:val="000000"/>
              </w:rPr>
              <w:t>roof</w:t>
            </w:r>
            <w:proofErr w:type="gramEnd"/>
            <w:r w:rsidRPr="007C05E6">
              <w:rPr>
                <w:rFonts w:eastAsia="Times New Roman" w:cs="Times New Roman"/>
                <w:b/>
                <w:bCs/>
                <w:color w:val="000000"/>
              </w:rPr>
              <w:t>, wall)</w:t>
            </w:r>
          </w:p>
        </w:tc>
        <w:tc>
          <w:tcPr>
            <w:tcW w:w="2650" w:type="dxa"/>
            <w:vMerge/>
            <w:tcBorders>
              <w:top w:val="nil"/>
              <w:left w:val="single" w:sz="8" w:space="0" w:color="auto"/>
              <w:bottom w:val="single" w:sz="8" w:space="0" w:color="000000"/>
              <w:right w:val="single" w:sz="8" w:space="0" w:color="auto"/>
            </w:tcBorders>
            <w:vAlign w:val="center"/>
            <w:hideMark/>
          </w:tcPr>
          <w:p w14:paraId="474CF15F" w14:textId="77777777" w:rsidR="007C05E6" w:rsidRPr="007C05E6" w:rsidRDefault="007C05E6" w:rsidP="007C05E6">
            <w:pPr>
              <w:spacing w:after="0" w:line="240" w:lineRule="auto"/>
              <w:rPr>
                <w:rFonts w:eastAsia="Times New Roman" w:cs="Times New Roman"/>
                <w:color w:val="000000"/>
              </w:rPr>
            </w:pPr>
          </w:p>
        </w:tc>
      </w:tr>
      <w:tr w:rsidR="007C05E6" w:rsidRPr="007C05E6" w14:paraId="375EA75B" w14:textId="77777777" w:rsidTr="009721B4">
        <w:trPr>
          <w:trHeight w:val="288"/>
          <w:jc w:val="center"/>
        </w:trPr>
        <w:tc>
          <w:tcPr>
            <w:tcW w:w="960" w:type="dxa"/>
            <w:vMerge/>
            <w:tcBorders>
              <w:top w:val="nil"/>
              <w:left w:val="single" w:sz="8" w:space="0" w:color="auto"/>
              <w:bottom w:val="single" w:sz="8" w:space="0" w:color="000000"/>
              <w:right w:val="single" w:sz="8" w:space="0" w:color="auto"/>
            </w:tcBorders>
            <w:vAlign w:val="center"/>
            <w:hideMark/>
          </w:tcPr>
          <w:p w14:paraId="0EDF6426" w14:textId="77777777" w:rsidR="007C05E6" w:rsidRPr="007C05E6" w:rsidRDefault="007C05E6" w:rsidP="007C05E6">
            <w:pPr>
              <w:spacing w:after="0" w:line="240" w:lineRule="auto"/>
              <w:jc w:val="center"/>
              <w:rPr>
                <w:rFonts w:eastAsia="Times New Roman" w:cs="Times New Roman"/>
                <w:b/>
                <w:bCs/>
                <w:color w:val="000000"/>
              </w:rPr>
            </w:pPr>
          </w:p>
        </w:tc>
        <w:tc>
          <w:tcPr>
            <w:tcW w:w="2630"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2B11CE90" w14:textId="77777777" w:rsidR="007C05E6" w:rsidRPr="007C05E6" w:rsidRDefault="007C05E6" w:rsidP="007C05E6">
            <w:pPr>
              <w:spacing w:after="0" w:line="240" w:lineRule="auto"/>
              <w:jc w:val="center"/>
              <w:rPr>
                <w:rFonts w:eastAsia="Times New Roman" w:cs="Times New Roman"/>
                <w:b/>
                <w:bCs/>
                <w:color w:val="000000"/>
              </w:rPr>
            </w:pPr>
            <w:r w:rsidRPr="007C05E6">
              <w:rPr>
                <w:rFonts w:eastAsia="Times New Roman" w:cs="Times New Roman"/>
                <w:b/>
                <w:bCs/>
                <w:color w:val="000000"/>
              </w:rPr>
              <w:t>Others</w:t>
            </w:r>
          </w:p>
        </w:tc>
        <w:tc>
          <w:tcPr>
            <w:tcW w:w="2650" w:type="dxa"/>
            <w:tcBorders>
              <w:top w:val="nil"/>
              <w:left w:val="nil"/>
              <w:bottom w:val="nil"/>
              <w:right w:val="single" w:sz="8" w:space="0" w:color="auto"/>
            </w:tcBorders>
            <w:shd w:val="clear" w:color="auto" w:fill="auto"/>
            <w:noWrap/>
            <w:vAlign w:val="center"/>
            <w:hideMark/>
          </w:tcPr>
          <w:p w14:paraId="652E2C19" w14:textId="77777777" w:rsidR="007C05E6" w:rsidRPr="007C05E6" w:rsidRDefault="007C05E6" w:rsidP="007C05E6">
            <w:pPr>
              <w:spacing w:after="0" w:line="240" w:lineRule="auto"/>
              <w:jc w:val="center"/>
              <w:rPr>
                <w:rFonts w:eastAsia="Times New Roman" w:cs="Times New Roman"/>
                <w:color w:val="000000"/>
              </w:rPr>
            </w:pPr>
            <w:proofErr w:type="spellStart"/>
            <w:r w:rsidRPr="007C05E6">
              <w:rPr>
                <w:rFonts w:eastAsia="Times New Roman" w:cs="Times New Roman"/>
                <w:color w:val="000000"/>
              </w:rPr>
              <w:t>Fveg_G</w:t>
            </w:r>
            <w:proofErr w:type="spellEnd"/>
            <w:r w:rsidRPr="007C05E6">
              <w:rPr>
                <w:rFonts w:eastAsia="Times New Roman" w:cs="Times New Roman"/>
                <w:color w:val="000000"/>
              </w:rPr>
              <w:t xml:space="preserve"> = 0.2;</w:t>
            </w:r>
          </w:p>
        </w:tc>
      </w:tr>
      <w:tr w:rsidR="007C05E6" w:rsidRPr="007C05E6" w14:paraId="7485CC24" w14:textId="77777777" w:rsidTr="009721B4">
        <w:trPr>
          <w:trHeight w:val="288"/>
          <w:jc w:val="center"/>
        </w:trPr>
        <w:tc>
          <w:tcPr>
            <w:tcW w:w="960" w:type="dxa"/>
            <w:vMerge/>
            <w:tcBorders>
              <w:top w:val="nil"/>
              <w:left w:val="single" w:sz="8" w:space="0" w:color="auto"/>
              <w:bottom w:val="single" w:sz="8" w:space="0" w:color="000000"/>
              <w:right w:val="single" w:sz="8" w:space="0" w:color="auto"/>
            </w:tcBorders>
            <w:vAlign w:val="center"/>
            <w:hideMark/>
          </w:tcPr>
          <w:p w14:paraId="45471398" w14:textId="77777777" w:rsidR="007C05E6" w:rsidRPr="007C05E6" w:rsidRDefault="007C05E6" w:rsidP="007C05E6">
            <w:pPr>
              <w:spacing w:after="0" w:line="240" w:lineRule="auto"/>
              <w:jc w:val="center"/>
              <w:rPr>
                <w:rFonts w:eastAsia="Times New Roman" w:cs="Times New Roman"/>
                <w:b/>
                <w:bCs/>
                <w:color w:val="000000"/>
              </w:rPr>
            </w:pPr>
          </w:p>
        </w:tc>
        <w:tc>
          <w:tcPr>
            <w:tcW w:w="2630" w:type="dxa"/>
            <w:vMerge/>
            <w:tcBorders>
              <w:top w:val="nil"/>
              <w:left w:val="single" w:sz="8" w:space="0" w:color="auto"/>
              <w:bottom w:val="single" w:sz="8" w:space="0" w:color="000000"/>
              <w:right w:val="single" w:sz="8" w:space="0" w:color="auto"/>
            </w:tcBorders>
            <w:vAlign w:val="center"/>
            <w:hideMark/>
          </w:tcPr>
          <w:p w14:paraId="52C77746" w14:textId="77777777" w:rsidR="007C05E6" w:rsidRPr="007C05E6" w:rsidRDefault="007C05E6" w:rsidP="007C05E6">
            <w:pPr>
              <w:spacing w:after="0" w:line="240" w:lineRule="auto"/>
              <w:jc w:val="center"/>
              <w:rPr>
                <w:rFonts w:eastAsia="Times New Roman" w:cs="Times New Roman"/>
                <w:b/>
                <w:bCs/>
                <w:color w:val="000000"/>
              </w:rPr>
            </w:pPr>
          </w:p>
        </w:tc>
        <w:tc>
          <w:tcPr>
            <w:tcW w:w="2650" w:type="dxa"/>
            <w:tcBorders>
              <w:top w:val="nil"/>
              <w:left w:val="nil"/>
              <w:bottom w:val="nil"/>
              <w:right w:val="single" w:sz="8" w:space="0" w:color="auto"/>
            </w:tcBorders>
            <w:shd w:val="clear" w:color="auto" w:fill="auto"/>
            <w:noWrap/>
            <w:vAlign w:val="center"/>
            <w:hideMark/>
          </w:tcPr>
          <w:p w14:paraId="49379617" w14:textId="77777777" w:rsidR="007C05E6" w:rsidRPr="007C05E6" w:rsidRDefault="007C05E6" w:rsidP="007C05E6">
            <w:pPr>
              <w:spacing w:after="0" w:line="240" w:lineRule="auto"/>
              <w:jc w:val="center"/>
              <w:rPr>
                <w:rFonts w:eastAsia="Times New Roman" w:cs="Times New Roman"/>
                <w:color w:val="000000"/>
              </w:rPr>
            </w:pPr>
            <w:proofErr w:type="spellStart"/>
            <w:r w:rsidRPr="007C05E6">
              <w:rPr>
                <w:rFonts w:eastAsia="Times New Roman" w:cs="Times New Roman"/>
                <w:color w:val="000000"/>
              </w:rPr>
              <w:t>Fbare_G</w:t>
            </w:r>
            <w:proofErr w:type="spellEnd"/>
            <w:r w:rsidRPr="007C05E6">
              <w:rPr>
                <w:rFonts w:eastAsia="Times New Roman" w:cs="Times New Roman"/>
                <w:color w:val="000000"/>
              </w:rPr>
              <w:t xml:space="preserve"> = 0;</w:t>
            </w:r>
          </w:p>
        </w:tc>
      </w:tr>
      <w:tr w:rsidR="007C05E6" w:rsidRPr="007C05E6" w14:paraId="517E5F1C" w14:textId="77777777" w:rsidTr="009721B4">
        <w:trPr>
          <w:trHeight w:val="300"/>
          <w:jc w:val="center"/>
        </w:trPr>
        <w:tc>
          <w:tcPr>
            <w:tcW w:w="960" w:type="dxa"/>
            <w:vMerge/>
            <w:tcBorders>
              <w:top w:val="nil"/>
              <w:left w:val="single" w:sz="8" w:space="0" w:color="auto"/>
              <w:bottom w:val="single" w:sz="4" w:space="0" w:color="auto"/>
              <w:right w:val="single" w:sz="8" w:space="0" w:color="auto"/>
            </w:tcBorders>
            <w:vAlign w:val="center"/>
            <w:hideMark/>
          </w:tcPr>
          <w:p w14:paraId="4BF56E79" w14:textId="77777777" w:rsidR="007C05E6" w:rsidRPr="007C05E6" w:rsidRDefault="007C05E6" w:rsidP="007C05E6">
            <w:pPr>
              <w:spacing w:after="0" w:line="240" w:lineRule="auto"/>
              <w:jc w:val="center"/>
              <w:rPr>
                <w:rFonts w:eastAsia="Times New Roman" w:cs="Times New Roman"/>
                <w:b/>
                <w:bCs/>
                <w:color w:val="000000"/>
              </w:rPr>
            </w:pPr>
          </w:p>
        </w:tc>
        <w:tc>
          <w:tcPr>
            <w:tcW w:w="2630" w:type="dxa"/>
            <w:vMerge/>
            <w:tcBorders>
              <w:top w:val="nil"/>
              <w:left w:val="single" w:sz="8" w:space="0" w:color="auto"/>
              <w:bottom w:val="single" w:sz="8" w:space="0" w:color="000000"/>
              <w:right w:val="single" w:sz="8" w:space="0" w:color="auto"/>
            </w:tcBorders>
            <w:vAlign w:val="center"/>
            <w:hideMark/>
          </w:tcPr>
          <w:p w14:paraId="219BF94B" w14:textId="77777777" w:rsidR="007C05E6" w:rsidRPr="007C05E6" w:rsidRDefault="007C05E6" w:rsidP="007C05E6">
            <w:pPr>
              <w:spacing w:after="0" w:line="240" w:lineRule="auto"/>
              <w:jc w:val="center"/>
              <w:rPr>
                <w:rFonts w:eastAsia="Times New Roman" w:cs="Times New Roman"/>
                <w:b/>
                <w:bCs/>
                <w:color w:val="000000"/>
              </w:rPr>
            </w:pPr>
          </w:p>
        </w:tc>
        <w:tc>
          <w:tcPr>
            <w:tcW w:w="2650" w:type="dxa"/>
            <w:tcBorders>
              <w:top w:val="nil"/>
              <w:left w:val="nil"/>
              <w:bottom w:val="single" w:sz="8" w:space="0" w:color="auto"/>
              <w:right w:val="single" w:sz="8" w:space="0" w:color="auto"/>
            </w:tcBorders>
            <w:shd w:val="clear" w:color="auto" w:fill="auto"/>
            <w:noWrap/>
            <w:vAlign w:val="center"/>
            <w:hideMark/>
          </w:tcPr>
          <w:p w14:paraId="30396A00" w14:textId="77777777" w:rsidR="007C05E6" w:rsidRDefault="007C05E6" w:rsidP="007C05E6">
            <w:pPr>
              <w:spacing w:after="0" w:line="240" w:lineRule="auto"/>
              <w:jc w:val="center"/>
              <w:rPr>
                <w:rFonts w:eastAsia="Times New Roman" w:cs="Times New Roman"/>
                <w:color w:val="000000"/>
              </w:rPr>
            </w:pPr>
            <w:proofErr w:type="spellStart"/>
            <w:r w:rsidRPr="007C05E6">
              <w:rPr>
                <w:rFonts w:eastAsia="Times New Roman" w:cs="Times New Roman"/>
                <w:color w:val="000000"/>
              </w:rPr>
              <w:t>Fimp_G</w:t>
            </w:r>
            <w:proofErr w:type="spellEnd"/>
            <w:r w:rsidRPr="007C05E6">
              <w:rPr>
                <w:rFonts w:eastAsia="Times New Roman" w:cs="Times New Roman"/>
                <w:color w:val="000000"/>
              </w:rPr>
              <w:t xml:space="preserve"> = 0.8</w:t>
            </w:r>
          </w:p>
          <w:p w14:paraId="74A07729" w14:textId="1312EDF1" w:rsidR="007E5761" w:rsidRDefault="007E5761" w:rsidP="007C05E6">
            <w:pPr>
              <w:spacing w:after="0" w:line="240" w:lineRule="auto"/>
              <w:jc w:val="center"/>
              <w:rPr>
                <w:rFonts w:eastAsia="Times New Roman" w:cs="Times New Roman"/>
                <w:color w:val="000000"/>
              </w:rPr>
            </w:pPr>
            <w:r>
              <w:rPr>
                <w:rFonts w:eastAsia="Times New Roman" w:cs="Times New Roman"/>
                <w:color w:val="000000"/>
              </w:rPr>
              <w:t xml:space="preserve">Width canyon = 9m </w:t>
            </w:r>
            <w:r w:rsidR="00ED45DB">
              <w:rPr>
                <w:rFonts w:eastAsia="Times New Roman" w:cs="Times New Roman"/>
                <w:color w:val="000000"/>
              </w:rPr>
              <w:fldChar w:fldCharType="begin"/>
            </w:r>
            <w:r w:rsidR="00ED45DB">
              <w:rPr>
                <w:rFonts w:eastAsia="Times New Roman" w:cs="Times New Roman"/>
                <w:color w:val="000000"/>
              </w:rPr>
              <w:instrText xml:space="preserve"> ADDIN ZOTERO_ITEM CSL_CITATION {"citationID":"tSLAlxZJ","properties":{"formattedCitation":"[5]","plainCitation":"[5]","noteIndex":0},"citationItems":[{"id":2659,"uris":["http://zotero.org/users/3944343/items/5UDFS4F8"],"itemData":{"id":2659,"type":"article-journal","abstract":"The CAPITOUL experiment is a joint experimental effort in urban climate, including the energetic exchanges between the surface and the atmosphere, the dynamics of the boundary layer over the city and its interactions with aerosol chemistry. The campaign took place in the city of Toulouse in southwest France, for one year, from February 2004 to February 2005. This allowed the study of both the day-to-day and seasonal variability of urban climate processes. The observational network included surface stations (meteorology, energy balance, chemistry), profilers and, during intensive observing periods, aircraft and balloons.","container-title":"Meteorology and Atmospheric Physics","DOI":"10.1007/s00703-008-0289-4","ISSN":"1436-5065","issue":"3","journalAbbreviation":"Meteorol Atmos Phys","language":"en","page":"135","source":"Springer Link","title":"The Canopy and Aerosol Particles Interactions in TOulouse Urban Layer (CAPITOUL) experiment","volume":"102","author":[{"family":"Masson","given":"V."},{"family":"Gomes","given":"L."},{"family":"Pigeon","given":"G."},{"family":"Liousse","given":"C."},{"family":"Pont","given":"V."},{"family":"Lagouarde","given":"J.-P."},{"family":"Voogt","given":"J."},{"family":"Salmond","given":"J."},{"family":"Oke","given":"T. R."},{"family":"Hidalgo","given":"J."},{"family":"Legain","given":"D."},{"family":"Garrouste","given":"O."},{"family":"Lac","given":"C."},{"family":"Connan","given":"O."},{"family":"Briottet","given":"X."},{"family":"Lachérade","given":"S."},{"family":"Tulet","given":"P."}],"issued":{"date-parts":[["2008",12,4]]}}}],"schema":"https://github.com/citation-style-language/schema/raw/master/csl-citation.json"} </w:instrText>
            </w:r>
            <w:r w:rsidR="00ED45DB">
              <w:rPr>
                <w:rFonts w:eastAsia="Times New Roman" w:cs="Times New Roman"/>
                <w:color w:val="000000"/>
              </w:rPr>
              <w:fldChar w:fldCharType="separate"/>
            </w:r>
            <w:r w:rsidR="00ED45DB" w:rsidRPr="00ED45DB">
              <w:rPr>
                <w:rFonts w:cs="Times New Roman"/>
              </w:rPr>
              <w:t>[5]</w:t>
            </w:r>
            <w:r w:rsidR="00ED45DB">
              <w:rPr>
                <w:rFonts w:eastAsia="Times New Roman" w:cs="Times New Roman"/>
                <w:color w:val="000000"/>
              </w:rPr>
              <w:fldChar w:fldCharType="end"/>
            </w:r>
          </w:p>
          <w:p w14:paraId="77B763D8" w14:textId="6F62F7D1" w:rsidR="007E5761" w:rsidRPr="007C05E6" w:rsidRDefault="007E5761" w:rsidP="007C05E6">
            <w:pPr>
              <w:spacing w:after="0" w:line="240" w:lineRule="auto"/>
              <w:jc w:val="center"/>
              <w:rPr>
                <w:rFonts w:eastAsia="Times New Roman" w:cs="Times New Roman"/>
                <w:color w:val="000000"/>
              </w:rPr>
            </w:pPr>
            <w:r>
              <w:rPr>
                <w:rFonts w:eastAsia="Times New Roman" w:cs="Times New Roman"/>
                <w:color w:val="000000"/>
              </w:rPr>
              <w:t>Width roof = 20m (Google Earth)</w:t>
            </w:r>
          </w:p>
        </w:tc>
      </w:tr>
      <w:tr w:rsidR="007C05E6" w:rsidRPr="007C05E6" w14:paraId="6EE6C4D0" w14:textId="77777777" w:rsidTr="009721B4">
        <w:trPr>
          <w:trHeight w:val="288"/>
          <w:jc w:val="center"/>
        </w:trPr>
        <w:tc>
          <w:tcPr>
            <w:tcW w:w="96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813A8EF" w14:textId="77777777" w:rsidR="007C05E6" w:rsidRPr="007C05E6" w:rsidRDefault="007C05E6" w:rsidP="007C05E6">
            <w:pPr>
              <w:spacing w:after="0" w:line="240" w:lineRule="auto"/>
              <w:jc w:val="center"/>
              <w:rPr>
                <w:rFonts w:eastAsia="Times New Roman" w:cs="Times New Roman"/>
                <w:b/>
                <w:bCs/>
                <w:color w:val="000000"/>
              </w:rPr>
            </w:pPr>
            <w:r w:rsidRPr="007C05E6">
              <w:rPr>
                <w:rFonts w:eastAsia="Times New Roman" w:cs="Times New Roman"/>
                <w:b/>
                <w:bCs/>
                <w:color w:val="000000"/>
              </w:rPr>
              <w:t>IDF</w:t>
            </w:r>
          </w:p>
        </w:tc>
        <w:tc>
          <w:tcPr>
            <w:tcW w:w="2630" w:type="dxa"/>
            <w:vMerge w:val="restart"/>
            <w:tcBorders>
              <w:top w:val="nil"/>
              <w:left w:val="single" w:sz="4" w:space="0" w:color="auto"/>
              <w:bottom w:val="nil"/>
              <w:right w:val="single" w:sz="8" w:space="0" w:color="auto"/>
            </w:tcBorders>
            <w:shd w:val="clear" w:color="auto" w:fill="auto"/>
            <w:noWrap/>
            <w:vAlign w:val="center"/>
            <w:hideMark/>
          </w:tcPr>
          <w:p w14:paraId="2544CB04" w14:textId="77777777" w:rsidR="007C05E6" w:rsidRPr="007C05E6" w:rsidRDefault="007C05E6" w:rsidP="007C05E6">
            <w:pPr>
              <w:spacing w:after="0" w:line="240" w:lineRule="auto"/>
              <w:jc w:val="center"/>
              <w:rPr>
                <w:rFonts w:eastAsia="Times New Roman" w:cs="Times New Roman"/>
                <w:b/>
                <w:bCs/>
                <w:color w:val="000000"/>
              </w:rPr>
            </w:pPr>
            <w:r w:rsidRPr="007C05E6">
              <w:rPr>
                <w:rFonts w:eastAsia="Times New Roman" w:cs="Times New Roman"/>
                <w:b/>
                <w:bCs/>
                <w:color w:val="000000"/>
              </w:rPr>
              <w:t>Prototype IDF models</w:t>
            </w:r>
          </w:p>
        </w:tc>
        <w:tc>
          <w:tcPr>
            <w:tcW w:w="2650" w:type="dxa"/>
            <w:tcBorders>
              <w:top w:val="nil"/>
              <w:left w:val="nil"/>
              <w:bottom w:val="nil"/>
              <w:right w:val="single" w:sz="8" w:space="0" w:color="auto"/>
            </w:tcBorders>
            <w:shd w:val="clear" w:color="auto" w:fill="auto"/>
            <w:noWrap/>
            <w:vAlign w:val="center"/>
            <w:hideMark/>
          </w:tcPr>
          <w:p w14:paraId="5B2D2B66" w14:textId="77777777" w:rsidR="007C05E6" w:rsidRPr="007C05E6" w:rsidRDefault="007C05E6" w:rsidP="007C05E6">
            <w:pPr>
              <w:spacing w:after="0" w:line="240" w:lineRule="auto"/>
              <w:jc w:val="center"/>
              <w:rPr>
                <w:rFonts w:eastAsia="Times New Roman" w:cs="Times New Roman"/>
                <w:color w:val="000000"/>
              </w:rPr>
            </w:pPr>
            <w:r w:rsidRPr="007C05E6">
              <w:rPr>
                <w:rFonts w:eastAsia="Times New Roman" w:cs="Times New Roman"/>
                <w:color w:val="000000"/>
              </w:rPr>
              <w:t>Post80s</w:t>
            </w:r>
          </w:p>
        </w:tc>
      </w:tr>
      <w:tr w:rsidR="007C05E6" w:rsidRPr="007C05E6" w14:paraId="1AA2F6F0" w14:textId="77777777" w:rsidTr="009721B4">
        <w:trPr>
          <w:trHeight w:val="288"/>
          <w:jc w:val="center"/>
        </w:trPr>
        <w:tc>
          <w:tcPr>
            <w:tcW w:w="960" w:type="dxa"/>
            <w:vMerge/>
            <w:tcBorders>
              <w:top w:val="single" w:sz="4" w:space="0" w:color="auto"/>
              <w:left w:val="single" w:sz="4" w:space="0" w:color="auto"/>
              <w:bottom w:val="single" w:sz="4" w:space="0" w:color="auto"/>
              <w:right w:val="single" w:sz="4" w:space="0" w:color="auto"/>
            </w:tcBorders>
            <w:vAlign w:val="center"/>
            <w:hideMark/>
          </w:tcPr>
          <w:p w14:paraId="26195AD2" w14:textId="77777777" w:rsidR="007C05E6" w:rsidRPr="007C05E6" w:rsidRDefault="007C05E6" w:rsidP="007C05E6">
            <w:pPr>
              <w:spacing w:after="0" w:line="240" w:lineRule="auto"/>
              <w:jc w:val="center"/>
              <w:rPr>
                <w:rFonts w:eastAsia="Times New Roman" w:cs="Times New Roman"/>
                <w:b/>
                <w:bCs/>
                <w:color w:val="000000"/>
              </w:rPr>
            </w:pPr>
          </w:p>
        </w:tc>
        <w:tc>
          <w:tcPr>
            <w:tcW w:w="2630" w:type="dxa"/>
            <w:vMerge/>
            <w:tcBorders>
              <w:top w:val="nil"/>
              <w:left w:val="single" w:sz="4" w:space="0" w:color="auto"/>
              <w:bottom w:val="nil"/>
              <w:right w:val="single" w:sz="8" w:space="0" w:color="auto"/>
            </w:tcBorders>
            <w:vAlign w:val="center"/>
            <w:hideMark/>
          </w:tcPr>
          <w:p w14:paraId="35BDFC7D" w14:textId="77777777" w:rsidR="007C05E6" w:rsidRPr="007C05E6" w:rsidRDefault="007C05E6" w:rsidP="007C05E6">
            <w:pPr>
              <w:spacing w:after="0" w:line="240" w:lineRule="auto"/>
              <w:jc w:val="center"/>
              <w:rPr>
                <w:rFonts w:eastAsia="Times New Roman" w:cs="Times New Roman"/>
                <w:b/>
                <w:bCs/>
                <w:color w:val="000000"/>
              </w:rPr>
            </w:pPr>
          </w:p>
        </w:tc>
        <w:tc>
          <w:tcPr>
            <w:tcW w:w="2650" w:type="dxa"/>
            <w:tcBorders>
              <w:top w:val="nil"/>
              <w:left w:val="nil"/>
              <w:bottom w:val="nil"/>
              <w:right w:val="single" w:sz="8" w:space="0" w:color="auto"/>
            </w:tcBorders>
            <w:shd w:val="clear" w:color="auto" w:fill="auto"/>
            <w:noWrap/>
            <w:vAlign w:val="center"/>
            <w:hideMark/>
          </w:tcPr>
          <w:p w14:paraId="548C04DA" w14:textId="77777777" w:rsidR="007C05E6" w:rsidRPr="007C05E6" w:rsidRDefault="007C05E6" w:rsidP="007C05E6">
            <w:pPr>
              <w:spacing w:after="0" w:line="240" w:lineRule="auto"/>
              <w:jc w:val="center"/>
              <w:rPr>
                <w:rFonts w:eastAsia="Times New Roman" w:cs="Times New Roman"/>
                <w:color w:val="000000"/>
              </w:rPr>
            </w:pPr>
            <w:proofErr w:type="spellStart"/>
            <w:r w:rsidRPr="007C05E6">
              <w:rPr>
                <w:rFonts w:eastAsia="Times New Roman" w:cs="Times New Roman"/>
                <w:color w:val="000000"/>
              </w:rPr>
              <w:t>MediumOffice</w:t>
            </w:r>
            <w:proofErr w:type="spellEnd"/>
            <w:r w:rsidRPr="007C05E6">
              <w:rPr>
                <w:rFonts w:eastAsia="Times New Roman" w:cs="Times New Roman"/>
                <w:color w:val="000000"/>
              </w:rPr>
              <w:t xml:space="preserve"> 4B</w:t>
            </w:r>
          </w:p>
        </w:tc>
      </w:tr>
      <w:tr w:rsidR="007C05E6" w:rsidRPr="007C05E6" w14:paraId="359F8FA9" w14:textId="77777777" w:rsidTr="009721B4">
        <w:trPr>
          <w:trHeight w:val="300"/>
          <w:jc w:val="center"/>
        </w:trPr>
        <w:tc>
          <w:tcPr>
            <w:tcW w:w="960" w:type="dxa"/>
            <w:vMerge/>
            <w:tcBorders>
              <w:top w:val="single" w:sz="4" w:space="0" w:color="auto"/>
              <w:left w:val="single" w:sz="4" w:space="0" w:color="auto"/>
              <w:bottom w:val="single" w:sz="4" w:space="0" w:color="auto"/>
              <w:right w:val="nil"/>
            </w:tcBorders>
            <w:vAlign w:val="center"/>
            <w:hideMark/>
          </w:tcPr>
          <w:p w14:paraId="78E8238F" w14:textId="77777777" w:rsidR="007C05E6" w:rsidRPr="007C05E6" w:rsidRDefault="007C05E6" w:rsidP="007C05E6">
            <w:pPr>
              <w:spacing w:after="0" w:line="240" w:lineRule="auto"/>
              <w:jc w:val="center"/>
              <w:rPr>
                <w:rFonts w:eastAsia="Times New Roman" w:cs="Times New Roman"/>
                <w:b/>
                <w:bCs/>
                <w:color w:val="000000"/>
              </w:rPr>
            </w:pPr>
          </w:p>
        </w:tc>
        <w:tc>
          <w:tcPr>
            <w:tcW w:w="263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CA92500" w14:textId="77777777" w:rsidR="007C05E6" w:rsidRPr="007C05E6" w:rsidRDefault="007C05E6" w:rsidP="007C05E6">
            <w:pPr>
              <w:spacing w:after="0" w:line="240" w:lineRule="auto"/>
              <w:jc w:val="center"/>
              <w:rPr>
                <w:rFonts w:eastAsia="Times New Roman" w:cs="Times New Roman"/>
                <w:b/>
                <w:bCs/>
                <w:color w:val="000000"/>
              </w:rPr>
            </w:pPr>
            <w:r w:rsidRPr="007C05E6">
              <w:rPr>
                <w:rFonts w:eastAsia="Times New Roman" w:cs="Times New Roman"/>
                <w:b/>
                <w:bCs/>
                <w:color w:val="000000"/>
              </w:rPr>
              <w:t>Internal Gains</w:t>
            </w:r>
          </w:p>
        </w:tc>
        <w:tc>
          <w:tcPr>
            <w:tcW w:w="2650" w:type="dxa"/>
            <w:tcBorders>
              <w:top w:val="single" w:sz="4" w:space="0" w:color="auto"/>
              <w:left w:val="nil"/>
              <w:bottom w:val="single" w:sz="4" w:space="0" w:color="auto"/>
              <w:right w:val="single" w:sz="4" w:space="0" w:color="auto"/>
            </w:tcBorders>
            <w:shd w:val="clear" w:color="auto" w:fill="auto"/>
            <w:noWrap/>
            <w:vAlign w:val="center"/>
            <w:hideMark/>
          </w:tcPr>
          <w:p w14:paraId="7FFD5B2B" w14:textId="77777777" w:rsidR="007C05E6" w:rsidRPr="007C05E6" w:rsidRDefault="007C05E6" w:rsidP="007C05E6">
            <w:pPr>
              <w:spacing w:after="0" w:line="240" w:lineRule="auto"/>
              <w:jc w:val="center"/>
              <w:rPr>
                <w:rFonts w:eastAsia="Times New Roman" w:cs="Times New Roman"/>
                <w:color w:val="000000"/>
              </w:rPr>
            </w:pPr>
            <w:r w:rsidRPr="007C05E6">
              <w:rPr>
                <w:rFonts w:eastAsia="Times New Roman" w:cs="Times New Roman"/>
                <w:color w:val="000000"/>
              </w:rPr>
              <w:t>Commercial</w:t>
            </w:r>
          </w:p>
        </w:tc>
      </w:tr>
      <w:tr w:rsidR="007C05E6" w:rsidRPr="007C05E6" w14:paraId="03F4433A" w14:textId="77777777" w:rsidTr="009721B4">
        <w:trPr>
          <w:trHeight w:val="288"/>
          <w:jc w:val="center"/>
        </w:trPr>
        <w:tc>
          <w:tcPr>
            <w:tcW w:w="960" w:type="dxa"/>
            <w:vMerge/>
            <w:tcBorders>
              <w:top w:val="single" w:sz="4" w:space="0" w:color="auto"/>
              <w:left w:val="single" w:sz="4" w:space="0" w:color="auto"/>
              <w:bottom w:val="single" w:sz="4" w:space="0" w:color="auto"/>
              <w:right w:val="nil"/>
            </w:tcBorders>
            <w:vAlign w:val="center"/>
            <w:hideMark/>
          </w:tcPr>
          <w:p w14:paraId="455716CB" w14:textId="77777777" w:rsidR="007C05E6" w:rsidRPr="007C05E6" w:rsidRDefault="007C05E6" w:rsidP="007C05E6">
            <w:pPr>
              <w:spacing w:after="0" w:line="240" w:lineRule="auto"/>
              <w:jc w:val="center"/>
              <w:rPr>
                <w:rFonts w:eastAsia="Times New Roman" w:cs="Times New Roman"/>
                <w:b/>
                <w:bCs/>
                <w:color w:val="000000"/>
              </w:rPr>
            </w:pPr>
          </w:p>
        </w:tc>
        <w:tc>
          <w:tcPr>
            <w:tcW w:w="2630" w:type="dxa"/>
            <w:tcBorders>
              <w:top w:val="nil"/>
              <w:left w:val="single" w:sz="4" w:space="0" w:color="auto"/>
              <w:bottom w:val="single" w:sz="4" w:space="0" w:color="auto"/>
              <w:right w:val="single" w:sz="4" w:space="0" w:color="auto"/>
            </w:tcBorders>
            <w:shd w:val="clear" w:color="auto" w:fill="auto"/>
            <w:noWrap/>
            <w:vAlign w:val="center"/>
            <w:hideMark/>
          </w:tcPr>
          <w:p w14:paraId="39123FC4" w14:textId="77777777" w:rsidR="007C05E6" w:rsidRPr="007C05E6" w:rsidRDefault="007C05E6" w:rsidP="007C05E6">
            <w:pPr>
              <w:spacing w:after="0" w:line="240" w:lineRule="auto"/>
              <w:jc w:val="center"/>
              <w:rPr>
                <w:rFonts w:eastAsia="Times New Roman" w:cs="Times New Roman"/>
                <w:b/>
                <w:bCs/>
                <w:color w:val="000000"/>
              </w:rPr>
            </w:pPr>
            <w:r w:rsidRPr="007C05E6">
              <w:rPr>
                <w:rFonts w:eastAsia="Times New Roman" w:cs="Times New Roman"/>
                <w:b/>
                <w:bCs/>
                <w:color w:val="000000"/>
              </w:rPr>
              <w:t>Cooling System</w:t>
            </w:r>
          </w:p>
        </w:tc>
        <w:tc>
          <w:tcPr>
            <w:tcW w:w="2650" w:type="dxa"/>
            <w:tcBorders>
              <w:top w:val="nil"/>
              <w:left w:val="nil"/>
              <w:bottom w:val="single" w:sz="4" w:space="0" w:color="auto"/>
              <w:right w:val="single" w:sz="4" w:space="0" w:color="auto"/>
            </w:tcBorders>
            <w:shd w:val="clear" w:color="auto" w:fill="auto"/>
            <w:noWrap/>
            <w:vAlign w:val="center"/>
            <w:hideMark/>
          </w:tcPr>
          <w:p w14:paraId="0C2509C3" w14:textId="77777777" w:rsidR="007C05E6" w:rsidRPr="007C05E6" w:rsidRDefault="007C05E6" w:rsidP="007C05E6">
            <w:pPr>
              <w:spacing w:after="0" w:line="240" w:lineRule="auto"/>
              <w:jc w:val="center"/>
              <w:rPr>
                <w:rFonts w:eastAsia="Times New Roman" w:cs="Times New Roman"/>
                <w:color w:val="000000"/>
              </w:rPr>
            </w:pPr>
            <w:r w:rsidRPr="007C05E6">
              <w:rPr>
                <w:rFonts w:eastAsia="Times New Roman" w:cs="Times New Roman"/>
                <w:color w:val="000000"/>
              </w:rPr>
              <w:t>No cooling</w:t>
            </w:r>
          </w:p>
        </w:tc>
      </w:tr>
      <w:tr w:rsidR="007C05E6" w:rsidRPr="007C05E6" w14:paraId="35513A05" w14:textId="77777777" w:rsidTr="009721B4">
        <w:trPr>
          <w:trHeight w:val="360"/>
          <w:jc w:val="center"/>
        </w:trPr>
        <w:tc>
          <w:tcPr>
            <w:tcW w:w="960" w:type="dxa"/>
            <w:vMerge/>
            <w:tcBorders>
              <w:top w:val="single" w:sz="4" w:space="0" w:color="auto"/>
              <w:left w:val="single" w:sz="4" w:space="0" w:color="auto"/>
              <w:bottom w:val="single" w:sz="4" w:space="0" w:color="auto"/>
              <w:right w:val="nil"/>
            </w:tcBorders>
            <w:vAlign w:val="center"/>
            <w:hideMark/>
          </w:tcPr>
          <w:p w14:paraId="4CC3C330" w14:textId="77777777" w:rsidR="007C05E6" w:rsidRPr="007C05E6" w:rsidRDefault="007C05E6" w:rsidP="007C05E6">
            <w:pPr>
              <w:spacing w:after="0" w:line="240" w:lineRule="auto"/>
              <w:jc w:val="center"/>
              <w:rPr>
                <w:rFonts w:eastAsia="Times New Roman" w:cs="Times New Roman"/>
                <w:b/>
                <w:bCs/>
                <w:color w:val="000000"/>
              </w:rPr>
            </w:pPr>
          </w:p>
        </w:tc>
        <w:tc>
          <w:tcPr>
            <w:tcW w:w="2630" w:type="dxa"/>
            <w:tcBorders>
              <w:top w:val="nil"/>
              <w:left w:val="single" w:sz="4" w:space="0" w:color="auto"/>
              <w:bottom w:val="single" w:sz="4" w:space="0" w:color="auto"/>
              <w:right w:val="single" w:sz="4" w:space="0" w:color="auto"/>
            </w:tcBorders>
            <w:shd w:val="clear" w:color="auto" w:fill="auto"/>
            <w:noWrap/>
            <w:vAlign w:val="center"/>
            <w:hideMark/>
          </w:tcPr>
          <w:p w14:paraId="0D23EE58" w14:textId="77777777" w:rsidR="007C05E6" w:rsidRPr="007C05E6" w:rsidRDefault="007C05E6" w:rsidP="007C05E6">
            <w:pPr>
              <w:spacing w:after="0" w:line="240" w:lineRule="auto"/>
              <w:jc w:val="center"/>
              <w:rPr>
                <w:rFonts w:eastAsia="Times New Roman" w:cs="Times New Roman"/>
                <w:b/>
                <w:bCs/>
                <w:color w:val="000000"/>
              </w:rPr>
            </w:pPr>
            <w:r w:rsidRPr="007C05E6">
              <w:rPr>
                <w:rFonts w:eastAsia="Times New Roman" w:cs="Times New Roman"/>
                <w:b/>
                <w:bCs/>
                <w:color w:val="000000"/>
              </w:rPr>
              <w:t>Heating System</w:t>
            </w:r>
          </w:p>
        </w:tc>
        <w:tc>
          <w:tcPr>
            <w:tcW w:w="2650" w:type="dxa"/>
            <w:tcBorders>
              <w:top w:val="nil"/>
              <w:left w:val="nil"/>
              <w:bottom w:val="single" w:sz="4" w:space="0" w:color="auto"/>
              <w:right w:val="single" w:sz="4" w:space="0" w:color="auto"/>
            </w:tcBorders>
            <w:shd w:val="clear" w:color="auto" w:fill="auto"/>
            <w:noWrap/>
            <w:vAlign w:val="center"/>
            <w:hideMark/>
          </w:tcPr>
          <w:p w14:paraId="367B5AA5" w14:textId="77777777" w:rsidR="007C05E6" w:rsidRPr="007C05E6" w:rsidRDefault="007C05E6" w:rsidP="007C05E6">
            <w:pPr>
              <w:spacing w:after="0" w:line="240" w:lineRule="auto"/>
              <w:jc w:val="center"/>
              <w:rPr>
                <w:rFonts w:eastAsia="Times New Roman" w:cs="Times New Roman"/>
                <w:color w:val="000000"/>
              </w:rPr>
            </w:pPr>
            <w:r w:rsidRPr="007C05E6">
              <w:rPr>
                <w:rFonts w:eastAsia="Times New Roman" w:cs="Times New Roman"/>
                <w:color w:val="000000"/>
              </w:rPr>
              <w:t>Furnace</w:t>
            </w:r>
          </w:p>
        </w:tc>
      </w:tr>
      <w:tr w:rsidR="007C05E6" w:rsidRPr="007C05E6" w14:paraId="271DAA0C" w14:textId="77777777" w:rsidTr="009721B4">
        <w:trPr>
          <w:trHeight w:val="792"/>
          <w:jc w:val="center"/>
        </w:trPr>
        <w:tc>
          <w:tcPr>
            <w:tcW w:w="960" w:type="dxa"/>
            <w:vMerge/>
            <w:tcBorders>
              <w:top w:val="single" w:sz="4" w:space="0" w:color="auto"/>
              <w:left w:val="single" w:sz="4" w:space="0" w:color="auto"/>
              <w:bottom w:val="single" w:sz="4" w:space="0" w:color="auto"/>
              <w:right w:val="single" w:sz="4" w:space="0" w:color="auto"/>
            </w:tcBorders>
            <w:vAlign w:val="center"/>
            <w:hideMark/>
          </w:tcPr>
          <w:p w14:paraId="082B8FA3" w14:textId="77777777" w:rsidR="007C05E6" w:rsidRPr="007C05E6" w:rsidRDefault="007C05E6" w:rsidP="007C05E6">
            <w:pPr>
              <w:spacing w:after="0" w:line="240" w:lineRule="auto"/>
              <w:jc w:val="center"/>
              <w:rPr>
                <w:rFonts w:eastAsia="Times New Roman" w:cs="Times New Roman"/>
                <w:b/>
                <w:bCs/>
                <w:color w:val="000000"/>
              </w:rPr>
            </w:pPr>
          </w:p>
        </w:tc>
        <w:tc>
          <w:tcPr>
            <w:tcW w:w="2630" w:type="dxa"/>
            <w:tcBorders>
              <w:top w:val="nil"/>
              <w:left w:val="single" w:sz="4" w:space="0" w:color="auto"/>
              <w:bottom w:val="nil"/>
              <w:right w:val="single" w:sz="8" w:space="0" w:color="auto"/>
            </w:tcBorders>
            <w:shd w:val="clear" w:color="auto" w:fill="auto"/>
            <w:noWrap/>
            <w:vAlign w:val="center"/>
            <w:hideMark/>
          </w:tcPr>
          <w:p w14:paraId="0A320E13" w14:textId="77777777" w:rsidR="007C05E6" w:rsidRPr="007C05E6" w:rsidRDefault="007C05E6" w:rsidP="007C05E6">
            <w:pPr>
              <w:spacing w:after="0" w:line="240" w:lineRule="auto"/>
              <w:jc w:val="center"/>
              <w:rPr>
                <w:rFonts w:eastAsia="Times New Roman" w:cs="Times New Roman"/>
                <w:b/>
                <w:bCs/>
                <w:color w:val="000000"/>
              </w:rPr>
            </w:pPr>
            <w:r w:rsidRPr="007C05E6">
              <w:rPr>
                <w:rFonts w:eastAsia="Times New Roman" w:cs="Times New Roman"/>
                <w:b/>
                <w:bCs/>
                <w:color w:val="000000"/>
              </w:rPr>
              <w:t>Wall</w:t>
            </w:r>
          </w:p>
        </w:tc>
        <w:tc>
          <w:tcPr>
            <w:tcW w:w="2650" w:type="dxa"/>
            <w:tcBorders>
              <w:top w:val="nil"/>
              <w:left w:val="nil"/>
              <w:bottom w:val="nil"/>
              <w:right w:val="single" w:sz="8" w:space="0" w:color="auto"/>
            </w:tcBorders>
            <w:shd w:val="clear" w:color="auto" w:fill="auto"/>
            <w:vAlign w:val="center"/>
            <w:hideMark/>
          </w:tcPr>
          <w:p w14:paraId="3D52A8AC" w14:textId="77777777" w:rsidR="007C05E6" w:rsidRPr="007C05E6" w:rsidRDefault="007C05E6" w:rsidP="007C05E6">
            <w:pPr>
              <w:spacing w:after="0" w:line="240" w:lineRule="auto"/>
              <w:jc w:val="center"/>
              <w:rPr>
                <w:rFonts w:eastAsia="Times New Roman" w:cs="Times New Roman"/>
                <w:color w:val="000000"/>
              </w:rPr>
            </w:pPr>
            <w:r w:rsidRPr="007C05E6">
              <w:rPr>
                <w:rFonts w:eastAsia="Times New Roman" w:cs="Times New Roman"/>
                <w:color w:val="000000"/>
              </w:rPr>
              <w:t>Brick 300mm</w:t>
            </w:r>
            <w:r w:rsidRPr="007C05E6">
              <w:rPr>
                <w:rFonts w:eastAsia="Times New Roman" w:cs="Times New Roman"/>
                <w:color w:val="000000"/>
              </w:rPr>
              <w:br/>
              <w:t>Insulation 30mm</w:t>
            </w:r>
          </w:p>
        </w:tc>
      </w:tr>
      <w:tr w:rsidR="007C05E6" w:rsidRPr="007C05E6" w14:paraId="129778F3" w14:textId="77777777" w:rsidTr="009721B4">
        <w:trPr>
          <w:trHeight w:val="828"/>
          <w:jc w:val="center"/>
        </w:trPr>
        <w:tc>
          <w:tcPr>
            <w:tcW w:w="960" w:type="dxa"/>
            <w:vMerge/>
            <w:tcBorders>
              <w:top w:val="single" w:sz="4" w:space="0" w:color="auto"/>
              <w:left w:val="single" w:sz="4" w:space="0" w:color="auto"/>
              <w:bottom w:val="single" w:sz="4" w:space="0" w:color="auto"/>
              <w:right w:val="nil"/>
            </w:tcBorders>
            <w:vAlign w:val="center"/>
            <w:hideMark/>
          </w:tcPr>
          <w:p w14:paraId="381166DA" w14:textId="77777777" w:rsidR="007C05E6" w:rsidRPr="007C05E6" w:rsidRDefault="007C05E6" w:rsidP="007C05E6">
            <w:pPr>
              <w:spacing w:after="0" w:line="240" w:lineRule="auto"/>
              <w:jc w:val="center"/>
              <w:rPr>
                <w:rFonts w:eastAsia="Times New Roman" w:cs="Times New Roman"/>
                <w:b/>
                <w:bCs/>
                <w:color w:val="000000"/>
              </w:rPr>
            </w:pPr>
          </w:p>
        </w:tc>
        <w:tc>
          <w:tcPr>
            <w:tcW w:w="263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EA38088" w14:textId="77777777" w:rsidR="007C05E6" w:rsidRPr="007C05E6" w:rsidRDefault="007C05E6" w:rsidP="007C05E6">
            <w:pPr>
              <w:spacing w:after="0" w:line="240" w:lineRule="auto"/>
              <w:jc w:val="center"/>
              <w:rPr>
                <w:rFonts w:eastAsia="Times New Roman" w:cs="Times New Roman"/>
                <w:b/>
                <w:bCs/>
                <w:color w:val="000000"/>
              </w:rPr>
            </w:pPr>
            <w:r w:rsidRPr="007C05E6">
              <w:rPr>
                <w:rFonts w:eastAsia="Times New Roman" w:cs="Times New Roman"/>
                <w:b/>
                <w:bCs/>
                <w:color w:val="000000"/>
              </w:rPr>
              <w:t>Roof</w:t>
            </w:r>
          </w:p>
        </w:tc>
        <w:tc>
          <w:tcPr>
            <w:tcW w:w="2650" w:type="dxa"/>
            <w:tcBorders>
              <w:top w:val="single" w:sz="4" w:space="0" w:color="auto"/>
              <w:left w:val="nil"/>
              <w:bottom w:val="single" w:sz="4" w:space="0" w:color="auto"/>
              <w:right w:val="single" w:sz="4" w:space="0" w:color="auto"/>
            </w:tcBorders>
            <w:shd w:val="clear" w:color="auto" w:fill="auto"/>
            <w:vAlign w:val="center"/>
            <w:hideMark/>
          </w:tcPr>
          <w:p w14:paraId="318691E3" w14:textId="77777777" w:rsidR="007C05E6" w:rsidRPr="007C05E6" w:rsidRDefault="007C05E6" w:rsidP="007C05E6">
            <w:pPr>
              <w:spacing w:after="0" w:line="240" w:lineRule="auto"/>
              <w:jc w:val="center"/>
              <w:rPr>
                <w:rFonts w:eastAsia="Times New Roman" w:cs="Times New Roman"/>
                <w:color w:val="000000"/>
              </w:rPr>
            </w:pPr>
            <w:r w:rsidRPr="007C05E6">
              <w:rPr>
                <w:rFonts w:eastAsia="Times New Roman" w:cs="Times New Roman"/>
                <w:color w:val="000000"/>
              </w:rPr>
              <w:t>Tile 60mm</w:t>
            </w:r>
            <w:r w:rsidRPr="007C05E6">
              <w:rPr>
                <w:rFonts w:eastAsia="Times New Roman" w:cs="Times New Roman"/>
                <w:color w:val="000000"/>
              </w:rPr>
              <w:br/>
              <w:t>Wood 200mm</w:t>
            </w:r>
            <w:r w:rsidRPr="007C05E6">
              <w:rPr>
                <w:rFonts w:eastAsia="Times New Roman" w:cs="Times New Roman"/>
                <w:color w:val="000000"/>
              </w:rPr>
              <w:br/>
              <w:t>Insulation 30mm</w:t>
            </w:r>
          </w:p>
        </w:tc>
      </w:tr>
      <w:tr w:rsidR="007C05E6" w:rsidRPr="007C05E6" w14:paraId="4FEB4DF9" w14:textId="77777777" w:rsidTr="009721B4">
        <w:trPr>
          <w:trHeight w:val="300"/>
          <w:jc w:val="center"/>
        </w:trPr>
        <w:tc>
          <w:tcPr>
            <w:tcW w:w="960" w:type="dxa"/>
            <w:vMerge/>
            <w:tcBorders>
              <w:top w:val="single" w:sz="4" w:space="0" w:color="auto"/>
              <w:left w:val="single" w:sz="4" w:space="0" w:color="auto"/>
              <w:bottom w:val="single" w:sz="4" w:space="0" w:color="auto"/>
              <w:right w:val="nil"/>
            </w:tcBorders>
            <w:vAlign w:val="center"/>
            <w:hideMark/>
          </w:tcPr>
          <w:p w14:paraId="5807C0B1" w14:textId="77777777" w:rsidR="007C05E6" w:rsidRPr="007C05E6" w:rsidRDefault="007C05E6" w:rsidP="007C05E6">
            <w:pPr>
              <w:spacing w:after="0" w:line="240" w:lineRule="auto"/>
              <w:jc w:val="center"/>
              <w:rPr>
                <w:rFonts w:eastAsia="Times New Roman" w:cs="Times New Roman"/>
                <w:b/>
                <w:bCs/>
                <w:color w:val="000000"/>
              </w:rPr>
            </w:pPr>
          </w:p>
        </w:tc>
        <w:tc>
          <w:tcPr>
            <w:tcW w:w="2630" w:type="dxa"/>
            <w:tcBorders>
              <w:top w:val="nil"/>
              <w:left w:val="single" w:sz="4" w:space="0" w:color="auto"/>
              <w:bottom w:val="single" w:sz="4" w:space="0" w:color="auto"/>
              <w:right w:val="single" w:sz="4" w:space="0" w:color="auto"/>
            </w:tcBorders>
            <w:shd w:val="clear" w:color="auto" w:fill="auto"/>
            <w:noWrap/>
            <w:vAlign w:val="center"/>
            <w:hideMark/>
          </w:tcPr>
          <w:p w14:paraId="3C782BE7" w14:textId="77777777" w:rsidR="007C05E6" w:rsidRPr="007C05E6" w:rsidRDefault="007C05E6" w:rsidP="007C05E6">
            <w:pPr>
              <w:spacing w:after="0" w:line="240" w:lineRule="auto"/>
              <w:jc w:val="center"/>
              <w:rPr>
                <w:rFonts w:eastAsia="Times New Roman" w:cs="Times New Roman"/>
                <w:b/>
                <w:bCs/>
                <w:color w:val="000000"/>
              </w:rPr>
            </w:pPr>
            <w:r w:rsidRPr="007C05E6">
              <w:rPr>
                <w:rFonts w:eastAsia="Times New Roman" w:cs="Times New Roman"/>
                <w:b/>
                <w:bCs/>
                <w:color w:val="000000"/>
              </w:rPr>
              <w:t>Floor</w:t>
            </w:r>
          </w:p>
        </w:tc>
        <w:tc>
          <w:tcPr>
            <w:tcW w:w="2650" w:type="dxa"/>
            <w:tcBorders>
              <w:top w:val="nil"/>
              <w:left w:val="nil"/>
              <w:bottom w:val="single" w:sz="4" w:space="0" w:color="auto"/>
              <w:right w:val="single" w:sz="4" w:space="0" w:color="auto"/>
            </w:tcBorders>
            <w:shd w:val="clear" w:color="auto" w:fill="auto"/>
            <w:noWrap/>
            <w:vAlign w:val="center"/>
            <w:hideMark/>
          </w:tcPr>
          <w:p w14:paraId="69392272" w14:textId="77777777" w:rsidR="007C05E6" w:rsidRPr="007C05E6" w:rsidRDefault="007C05E6" w:rsidP="007C05E6">
            <w:pPr>
              <w:spacing w:after="0" w:line="240" w:lineRule="auto"/>
              <w:jc w:val="center"/>
              <w:rPr>
                <w:rFonts w:eastAsia="Times New Roman" w:cs="Times New Roman"/>
                <w:color w:val="000000"/>
              </w:rPr>
            </w:pPr>
            <w:r w:rsidRPr="007C05E6">
              <w:rPr>
                <w:rFonts w:eastAsia="Times New Roman" w:cs="Times New Roman"/>
                <w:color w:val="000000"/>
              </w:rPr>
              <w:t>Concrete 20mm</w:t>
            </w:r>
          </w:p>
        </w:tc>
      </w:tr>
      <w:tr w:rsidR="007C05E6" w:rsidRPr="007C05E6" w14:paraId="735B2EA4" w14:textId="77777777" w:rsidTr="009721B4">
        <w:trPr>
          <w:trHeight w:val="216"/>
          <w:jc w:val="center"/>
        </w:trPr>
        <w:tc>
          <w:tcPr>
            <w:tcW w:w="3590" w:type="dxa"/>
            <w:gridSpan w:val="2"/>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11B2C24" w14:textId="77777777" w:rsidR="007C05E6" w:rsidRPr="007C05E6" w:rsidRDefault="007C05E6" w:rsidP="007C05E6">
            <w:pPr>
              <w:spacing w:after="0" w:line="240" w:lineRule="auto"/>
              <w:jc w:val="center"/>
              <w:rPr>
                <w:rFonts w:eastAsia="Times New Roman" w:cs="Times New Roman"/>
                <w:b/>
                <w:bCs/>
                <w:color w:val="000000"/>
              </w:rPr>
            </w:pPr>
            <w:commentRangeStart w:id="9"/>
            <w:r w:rsidRPr="007C05E6">
              <w:rPr>
                <w:rFonts w:eastAsia="Times New Roman" w:cs="Times New Roman"/>
                <w:b/>
                <w:bCs/>
                <w:color w:val="000000"/>
              </w:rPr>
              <w:t>Forcing Weather Observations</w:t>
            </w:r>
            <w:commentRangeEnd w:id="9"/>
            <w:r w:rsidR="00E25682">
              <w:rPr>
                <w:rStyle w:val="CommentReference"/>
              </w:rPr>
              <w:commentReference w:id="9"/>
            </w:r>
          </w:p>
        </w:tc>
        <w:tc>
          <w:tcPr>
            <w:tcW w:w="2650" w:type="dxa"/>
            <w:tcBorders>
              <w:top w:val="nil"/>
              <w:left w:val="nil"/>
              <w:bottom w:val="nil"/>
              <w:right w:val="single" w:sz="8" w:space="0" w:color="auto"/>
            </w:tcBorders>
            <w:shd w:val="clear" w:color="auto" w:fill="auto"/>
            <w:vAlign w:val="center"/>
            <w:hideMark/>
          </w:tcPr>
          <w:p w14:paraId="5A791D05" w14:textId="77777777" w:rsidR="007C05E6" w:rsidRPr="007C05E6" w:rsidRDefault="007C05E6" w:rsidP="007C05E6">
            <w:pPr>
              <w:spacing w:after="0" w:line="240" w:lineRule="auto"/>
              <w:jc w:val="center"/>
              <w:rPr>
                <w:rFonts w:eastAsia="Times New Roman" w:cs="Times New Roman"/>
                <w:color w:val="000000"/>
              </w:rPr>
            </w:pPr>
            <w:r w:rsidRPr="007C05E6">
              <w:rPr>
                <w:rFonts w:eastAsia="Times New Roman" w:cs="Times New Roman"/>
                <w:color w:val="000000"/>
              </w:rPr>
              <w:t>MON</w:t>
            </w:r>
          </w:p>
        </w:tc>
      </w:tr>
      <w:tr w:rsidR="007C05E6" w:rsidRPr="007C05E6" w14:paraId="4A380911" w14:textId="77777777" w:rsidTr="009721B4">
        <w:trPr>
          <w:trHeight w:val="828"/>
          <w:jc w:val="center"/>
        </w:trPr>
        <w:tc>
          <w:tcPr>
            <w:tcW w:w="3590" w:type="dxa"/>
            <w:gridSpan w:val="2"/>
            <w:vMerge/>
            <w:tcBorders>
              <w:top w:val="single" w:sz="4" w:space="0" w:color="auto"/>
              <w:left w:val="single" w:sz="4" w:space="0" w:color="auto"/>
              <w:bottom w:val="single" w:sz="4" w:space="0" w:color="auto"/>
              <w:right w:val="single" w:sz="4" w:space="0" w:color="auto"/>
            </w:tcBorders>
            <w:vAlign w:val="center"/>
            <w:hideMark/>
          </w:tcPr>
          <w:p w14:paraId="0C194404" w14:textId="77777777" w:rsidR="007C05E6" w:rsidRPr="007C05E6" w:rsidRDefault="007C05E6" w:rsidP="007C05E6">
            <w:pPr>
              <w:spacing w:after="0" w:line="240" w:lineRule="auto"/>
              <w:jc w:val="center"/>
              <w:rPr>
                <w:rFonts w:eastAsia="Times New Roman" w:cs="Times New Roman"/>
                <w:b/>
                <w:bCs/>
                <w:color w:val="000000"/>
              </w:rPr>
            </w:pPr>
          </w:p>
        </w:tc>
        <w:tc>
          <w:tcPr>
            <w:tcW w:w="2650" w:type="dxa"/>
            <w:tcBorders>
              <w:top w:val="nil"/>
              <w:left w:val="nil"/>
              <w:bottom w:val="nil"/>
              <w:right w:val="single" w:sz="8" w:space="0" w:color="auto"/>
            </w:tcBorders>
            <w:shd w:val="clear" w:color="auto" w:fill="auto"/>
            <w:vAlign w:val="center"/>
            <w:hideMark/>
          </w:tcPr>
          <w:p w14:paraId="4052F970" w14:textId="77777777" w:rsidR="007C05E6" w:rsidRPr="007C05E6" w:rsidRDefault="007C05E6" w:rsidP="007C05E6">
            <w:pPr>
              <w:spacing w:after="0" w:line="240" w:lineRule="auto"/>
              <w:jc w:val="center"/>
              <w:rPr>
                <w:rFonts w:eastAsia="Times New Roman" w:cs="Times New Roman"/>
                <w:color w:val="000000"/>
              </w:rPr>
            </w:pPr>
            <w:r w:rsidRPr="007C05E6">
              <w:rPr>
                <w:rFonts w:eastAsia="Times New Roman" w:cs="Times New Roman"/>
                <w:color w:val="000000"/>
              </w:rPr>
              <w:t>(2 m air temperature</w:t>
            </w:r>
            <w:r w:rsidRPr="007C05E6">
              <w:rPr>
                <w:rFonts w:eastAsia="Times New Roman" w:cs="Times New Roman"/>
                <w:color w:val="000000"/>
              </w:rPr>
              <w:br/>
              <w:t>atmospheric pressure, relative humidity, dew point)</w:t>
            </w:r>
          </w:p>
        </w:tc>
      </w:tr>
      <w:tr w:rsidR="007C05E6" w:rsidRPr="007C05E6" w14:paraId="5763B21A" w14:textId="77777777" w:rsidTr="009721B4">
        <w:trPr>
          <w:trHeight w:val="576"/>
          <w:jc w:val="center"/>
        </w:trPr>
        <w:tc>
          <w:tcPr>
            <w:tcW w:w="3590"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2C0A0AC" w14:textId="77777777" w:rsidR="007C05E6" w:rsidRPr="007C05E6" w:rsidRDefault="007C05E6" w:rsidP="007C05E6">
            <w:pPr>
              <w:spacing w:after="0" w:line="240" w:lineRule="auto"/>
              <w:jc w:val="center"/>
              <w:rPr>
                <w:rFonts w:eastAsia="Times New Roman" w:cs="Times New Roman"/>
                <w:b/>
                <w:bCs/>
                <w:color w:val="000000"/>
              </w:rPr>
            </w:pPr>
            <w:r w:rsidRPr="007C05E6">
              <w:rPr>
                <w:rFonts w:eastAsia="Times New Roman" w:cs="Times New Roman"/>
                <w:b/>
                <w:bCs/>
                <w:color w:val="000000"/>
              </w:rPr>
              <w:t>Validating Weather Observations</w:t>
            </w:r>
          </w:p>
        </w:tc>
        <w:tc>
          <w:tcPr>
            <w:tcW w:w="2650" w:type="dxa"/>
            <w:tcBorders>
              <w:top w:val="single" w:sz="4" w:space="0" w:color="auto"/>
              <w:left w:val="nil"/>
              <w:bottom w:val="single" w:sz="4" w:space="0" w:color="auto"/>
              <w:right w:val="single" w:sz="4" w:space="0" w:color="auto"/>
            </w:tcBorders>
            <w:shd w:val="clear" w:color="auto" w:fill="auto"/>
            <w:vAlign w:val="center"/>
            <w:hideMark/>
          </w:tcPr>
          <w:p w14:paraId="12E0DBFA" w14:textId="77777777" w:rsidR="007C05E6" w:rsidRPr="007C05E6" w:rsidRDefault="007C05E6" w:rsidP="007C05E6">
            <w:pPr>
              <w:spacing w:after="0" w:line="240" w:lineRule="auto"/>
              <w:jc w:val="center"/>
              <w:rPr>
                <w:rFonts w:eastAsia="Times New Roman" w:cs="Times New Roman"/>
                <w:color w:val="000000"/>
              </w:rPr>
            </w:pPr>
            <w:r w:rsidRPr="007C05E6">
              <w:rPr>
                <w:rFonts w:eastAsia="Times New Roman" w:cs="Times New Roman"/>
                <w:color w:val="000000"/>
              </w:rPr>
              <w:t xml:space="preserve">19 m air temperature </w:t>
            </w:r>
          </w:p>
        </w:tc>
      </w:tr>
    </w:tbl>
    <w:p w14:paraId="5794A704" w14:textId="77777777" w:rsidR="00134761" w:rsidRPr="00EA268D" w:rsidRDefault="00134761" w:rsidP="0009185E">
      <w:pPr>
        <w:rPr>
          <w:rFonts w:cs="Times New Roman"/>
        </w:rPr>
      </w:pPr>
    </w:p>
    <w:p w14:paraId="40BF1008" w14:textId="0A6979DB" w:rsidR="005E4C0C" w:rsidRDefault="00D1199E" w:rsidP="00D1199E">
      <w:pPr>
        <w:pStyle w:val="Heading2"/>
      </w:pPr>
      <w:commentRangeStart w:id="10"/>
      <w:commentRangeStart w:id="11"/>
      <w:r>
        <w:t>Performance</w:t>
      </w:r>
      <w:commentRangeEnd w:id="10"/>
      <w:r w:rsidR="00E25682">
        <w:rPr>
          <w:rStyle w:val="CommentReference"/>
          <w:rFonts w:eastAsiaTheme="minorEastAsia" w:cstheme="minorBidi"/>
          <w:b w:val="0"/>
          <w:lang w:eastAsia="zh-CN"/>
        </w:rPr>
        <w:commentReference w:id="10"/>
      </w:r>
      <w:commentRangeEnd w:id="11"/>
      <w:r w:rsidR="0000631C">
        <w:rPr>
          <w:rStyle w:val="CommentReference"/>
          <w:rFonts w:eastAsiaTheme="minorEastAsia" w:cstheme="minorBidi"/>
          <w:b w:val="0"/>
          <w:lang w:eastAsia="zh-CN"/>
        </w:rPr>
        <w:commentReference w:id="11"/>
      </w:r>
    </w:p>
    <w:tbl>
      <w:tblPr>
        <w:tblStyle w:val="TableGrid"/>
        <w:tblW w:w="0" w:type="auto"/>
        <w:tblLook w:val="04A0" w:firstRow="1" w:lastRow="0" w:firstColumn="1" w:lastColumn="0" w:noHBand="0" w:noVBand="1"/>
      </w:tblPr>
      <w:tblGrid>
        <w:gridCol w:w="2337"/>
        <w:gridCol w:w="2337"/>
        <w:gridCol w:w="2338"/>
        <w:gridCol w:w="2338"/>
      </w:tblGrid>
      <w:tr w:rsidR="00D1199E" w:rsidRPr="00EA268D" w14:paraId="6E2319ED" w14:textId="77777777" w:rsidTr="00455816">
        <w:tc>
          <w:tcPr>
            <w:tcW w:w="2337" w:type="dxa"/>
          </w:tcPr>
          <w:p w14:paraId="0E499F25" w14:textId="77777777" w:rsidR="00D1199E" w:rsidRPr="00EA268D" w:rsidRDefault="00D1199E" w:rsidP="00455816">
            <w:pPr>
              <w:rPr>
                <w:rFonts w:cs="Times New Roman"/>
                <w:lang w:eastAsia="en-US"/>
              </w:rPr>
            </w:pPr>
            <w:r w:rsidRPr="00EA268D">
              <w:rPr>
                <w:rFonts w:cs="Times New Roman"/>
                <w:lang w:eastAsia="en-US"/>
              </w:rPr>
              <w:t>CVRMSE (%)</w:t>
            </w:r>
          </w:p>
        </w:tc>
        <w:tc>
          <w:tcPr>
            <w:tcW w:w="2337" w:type="dxa"/>
          </w:tcPr>
          <w:p w14:paraId="396AFACD" w14:textId="77777777" w:rsidR="00D1199E" w:rsidRPr="00EA268D" w:rsidRDefault="00D1199E" w:rsidP="00455816">
            <w:pPr>
              <w:rPr>
                <w:rFonts w:cs="Times New Roman"/>
                <w:lang w:eastAsia="en-US"/>
              </w:rPr>
            </w:pPr>
            <w:r w:rsidRPr="00EA268D">
              <w:rPr>
                <w:rFonts w:cs="Times New Roman"/>
                <w:lang w:eastAsia="en-US"/>
              </w:rPr>
              <w:t>Rural</w:t>
            </w:r>
          </w:p>
        </w:tc>
        <w:tc>
          <w:tcPr>
            <w:tcW w:w="2338" w:type="dxa"/>
          </w:tcPr>
          <w:p w14:paraId="58245254" w14:textId="5D396233" w:rsidR="00D1199E" w:rsidRPr="00EA268D" w:rsidRDefault="00D1199E" w:rsidP="00455816">
            <w:pPr>
              <w:rPr>
                <w:rFonts w:cs="Times New Roman"/>
                <w:lang w:eastAsia="en-US"/>
              </w:rPr>
            </w:pPr>
            <w:r w:rsidRPr="00EA268D">
              <w:rPr>
                <w:rFonts w:cs="Times New Roman"/>
                <w:lang w:eastAsia="en-US"/>
              </w:rPr>
              <w:t>Only</w:t>
            </w:r>
            <w:r w:rsidR="009721B4">
              <w:rPr>
                <w:rFonts w:cs="Times New Roman"/>
                <w:lang w:eastAsia="en-US"/>
              </w:rPr>
              <w:t>-</w:t>
            </w:r>
            <w:r w:rsidRPr="00EA268D">
              <w:rPr>
                <w:rFonts w:cs="Times New Roman"/>
                <w:lang w:eastAsia="en-US"/>
              </w:rPr>
              <w:t>VCWG</w:t>
            </w:r>
          </w:p>
        </w:tc>
        <w:tc>
          <w:tcPr>
            <w:tcW w:w="2338" w:type="dxa"/>
          </w:tcPr>
          <w:p w14:paraId="047741C7" w14:textId="77777777" w:rsidR="00D1199E" w:rsidRPr="00EA268D" w:rsidRDefault="00D1199E" w:rsidP="00455816">
            <w:pPr>
              <w:rPr>
                <w:rFonts w:cs="Times New Roman"/>
                <w:lang w:eastAsia="en-US"/>
              </w:rPr>
            </w:pPr>
            <w:r w:rsidRPr="00EA268D">
              <w:rPr>
                <w:rFonts w:cs="Times New Roman"/>
                <w:lang w:eastAsia="en-US"/>
              </w:rPr>
              <w:t>Bypass</w:t>
            </w:r>
          </w:p>
        </w:tc>
      </w:tr>
      <w:tr w:rsidR="00D1199E" w:rsidRPr="00EA268D" w14:paraId="3064E90D" w14:textId="77777777" w:rsidTr="00455816">
        <w:tc>
          <w:tcPr>
            <w:tcW w:w="2337" w:type="dxa"/>
          </w:tcPr>
          <w:p w14:paraId="2B7C481C" w14:textId="733976B3" w:rsidR="00D1199E" w:rsidRPr="00EA268D" w:rsidRDefault="006B197D" w:rsidP="00455816">
            <w:pPr>
              <w:rPr>
                <w:rFonts w:cs="Times New Roman"/>
                <w:lang w:eastAsia="en-US"/>
              </w:rPr>
            </w:pPr>
            <w:r>
              <w:rPr>
                <w:rFonts w:cs="Times New Roman"/>
                <w:lang w:eastAsia="en-US"/>
              </w:rPr>
              <w:t>19</w:t>
            </w:r>
            <w:r w:rsidR="00D1199E" w:rsidRPr="00EA268D">
              <w:rPr>
                <w:rFonts w:cs="Times New Roman"/>
                <w:lang w:eastAsia="en-US"/>
              </w:rPr>
              <w:t>m Direct</w:t>
            </w:r>
          </w:p>
        </w:tc>
        <w:tc>
          <w:tcPr>
            <w:tcW w:w="2337" w:type="dxa"/>
          </w:tcPr>
          <w:p w14:paraId="59E7125F" w14:textId="76F64208" w:rsidR="00D1199E" w:rsidRPr="00EA268D" w:rsidRDefault="00A4124B" w:rsidP="00455816">
            <w:pPr>
              <w:rPr>
                <w:rFonts w:cs="Times New Roman"/>
                <w:lang w:eastAsia="en-US"/>
              </w:rPr>
            </w:pPr>
            <w:r>
              <w:rPr>
                <w:rFonts w:cs="Times New Roman"/>
                <w:lang w:eastAsia="en-US"/>
              </w:rPr>
              <w:t>7.27</w:t>
            </w:r>
          </w:p>
        </w:tc>
        <w:tc>
          <w:tcPr>
            <w:tcW w:w="2338" w:type="dxa"/>
          </w:tcPr>
          <w:p w14:paraId="10B899D6" w14:textId="558AB60B" w:rsidR="00D1199E" w:rsidRPr="00EA268D" w:rsidRDefault="00A4124B" w:rsidP="00455816">
            <w:pPr>
              <w:rPr>
                <w:rFonts w:cs="Times New Roman"/>
                <w:lang w:eastAsia="en-US"/>
              </w:rPr>
            </w:pPr>
            <w:r>
              <w:rPr>
                <w:rFonts w:cs="Times New Roman"/>
                <w:lang w:eastAsia="en-US"/>
              </w:rPr>
              <w:t>18.07</w:t>
            </w:r>
          </w:p>
        </w:tc>
        <w:tc>
          <w:tcPr>
            <w:tcW w:w="2338" w:type="dxa"/>
          </w:tcPr>
          <w:p w14:paraId="14F2599F" w14:textId="2DB9818C" w:rsidR="00D1199E" w:rsidRPr="00EA268D" w:rsidRDefault="00A4124B" w:rsidP="00455816">
            <w:pPr>
              <w:rPr>
                <w:rFonts w:cs="Times New Roman"/>
                <w:lang w:eastAsia="en-US"/>
              </w:rPr>
            </w:pPr>
            <w:r>
              <w:rPr>
                <w:rFonts w:cs="Times New Roman"/>
                <w:lang w:eastAsia="en-US"/>
              </w:rPr>
              <w:t>15.88</w:t>
            </w:r>
          </w:p>
        </w:tc>
      </w:tr>
      <w:tr w:rsidR="00D1199E" w:rsidRPr="00EA268D" w14:paraId="47403659" w14:textId="77777777" w:rsidTr="00455816">
        <w:tc>
          <w:tcPr>
            <w:tcW w:w="2337" w:type="dxa"/>
          </w:tcPr>
          <w:p w14:paraId="2A4D6BB8" w14:textId="55971D3F" w:rsidR="00D1199E" w:rsidRPr="00EA268D" w:rsidRDefault="006B197D" w:rsidP="00455816">
            <w:pPr>
              <w:rPr>
                <w:rFonts w:cs="Times New Roman"/>
                <w:lang w:eastAsia="en-US"/>
              </w:rPr>
            </w:pPr>
            <w:r>
              <w:rPr>
                <w:rFonts w:cs="Times New Roman"/>
                <w:lang w:eastAsia="en-US"/>
              </w:rPr>
              <w:t>19</w:t>
            </w:r>
            <w:r w:rsidR="00D1199E" w:rsidRPr="00EA268D">
              <w:rPr>
                <w:rFonts w:cs="Times New Roman"/>
                <w:lang w:eastAsia="en-US"/>
              </w:rPr>
              <w:t>m Real P0</w:t>
            </w:r>
          </w:p>
        </w:tc>
        <w:tc>
          <w:tcPr>
            <w:tcW w:w="2337" w:type="dxa"/>
          </w:tcPr>
          <w:p w14:paraId="772A3D12" w14:textId="77777777" w:rsidR="00D1199E" w:rsidRPr="00EA268D" w:rsidRDefault="00D1199E" w:rsidP="00455816">
            <w:pPr>
              <w:rPr>
                <w:rFonts w:cs="Times New Roman"/>
                <w:lang w:eastAsia="en-US"/>
              </w:rPr>
            </w:pPr>
          </w:p>
        </w:tc>
        <w:tc>
          <w:tcPr>
            <w:tcW w:w="2338" w:type="dxa"/>
          </w:tcPr>
          <w:p w14:paraId="2A75C377" w14:textId="27F1E642" w:rsidR="00D1199E" w:rsidRPr="00EA268D" w:rsidRDefault="00A4124B" w:rsidP="00455816">
            <w:pPr>
              <w:rPr>
                <w:rFonts w:cs="Times New Roman"/>
                <w:lang w:eastAsia="en-US"/>
              </w:rPr>
            </w:pPr>
            <w:r>
              <w:rPr>
                <w:rFonts w:cs="Times New Roman"/>
                <w:lang w:eastAsia="en-US"/>
              </w:rPr>
              <w:t>18.56</w:t>
            </w:r>
          </w:p>
        </w:tc>
        <w:tc>
          <w:tcPr>
            <w:tcW w:w="2338" w:type="dxa"/>
          </w:tcPr>
          <w:p w14:paraId="02D883AD" w14:textId="1FDC8AB6" w:rsidR="00D1199E" w:rsidRPr="00EA268D" w:rsidRDefault="00A4124B" w:rsidP="00455816">
            <w:pPr>
              <w:rPr>
                <w:rFonts w:cs="Times New Roman"/>
                <w:lang w:eastAsia="en-US"/>
              </w:rPr>
            </w:pPr>
            <w:r>
              <w:rPr>
                <w:rFonts w:cs="Times New Roman"/>
                <w:lang w:eastAsia="en-US"/>
              </w:rPr>
              <w:t>16.41</w:t>
            </w:r>
          </w:p>
        </w:tc>
      </w:tr>
      <w:tr w:rsidR="00D1199E" w:rsidRPr="00EA268D" w14:paraId="7132A90C" w14:textId="77777777" w:rsidTr="00455816">
        <w:tc>
          <w:tcPr>
            <w:tcW w:w="2337" w:type="dxa"/>
          </w:tcPr>
          <w:p w14:paraId="0571DE83" w14:textId="3E025B9E" w:rsidR="00D1199E" w:rsidRPr="00EA268D" w:rsidRDefault="006B197D" w:rsidP="00455816">
            <w:pPr>
              <w:rPr>
                <w:rFonts w:cs="Times New Roman"/>
                <w:lang w:eastAsia="en-US"/>
              </w:rPr>
            </w:pPr>
            <w:r>
              <w:rPr>
                <w:rFonts w:cs="Times New Roman"/>
                <w:lang w:eastAsia="en-US"/>
              </w:rPr>
              <w:t>19</w:t>
            </w:r>
            <w:r w:rsidR="00D1199E" w:rsidRPr="00EA268D">
              <w:rPr>
                <w:rFonts w:cs="Times New Roman"/>
                <w:lang w:eastAsia="en-US"/>
              </w:rPr>
              <w:t>m Real EPW</w:t>
            </w:r>
          </w:p>
        </w:tc>
        <w:tc>
          <w:tcPr>
            <w:tcW w:w="2337" w:type="dxa"/>
          </w:tcPr>
          <w:p w14:paraId="7C71FA76" w14:textId="77777777" w:rsidR="00D1199E" w:rsidRPr="00EA268D" w:rsidRDefault="00D1199E" w:rsidP="00455816">
            <w:pPr>
              <w:rPr>
                <w:rFonts w:cs="Times New Roman"/>
                <w:lang w:eastAsia="en-US"/>
              </w:rPr>
            </w:pPr>
          </w:p>
        </w:tc>
        <w:tc>
          <w:tcPr>
            <w:tcW w:w="2338" w:type="dxa"/>
          </w:tcPr>
          <w:p w14:paraId="3BA28DE2" w14:textId="716788EB" w:rsidR="00D1199E" w:rsidRPr="00EA268D" w:rsidRDefault="00A4124B" w:rsidP="00455816">
            <w:pPr>
              <w:rPr>
                <w:rFonts w:cs="Times New Roman"/>
                <w:lang w:eastAsia="en-US"/>
              </w:rPr>
            </w:pPr>
            <w:r>
              <w:rPr>
                <w:rFonts w:cs="Times New Roman"/>
                <w:lang w:eastAsia="en-US"/>
              </w:rPr>
              <w:t>19.69</w:t>
            </w:r>
          </w:p>
        </w:tc>
        <w:tc>
          <w:tcPr>
            <w:tcW w:w="2338" w:type="dxa"/>
          </w:tcPr>
          <w:p w14:paraId="6629EB3E" w14:textId="1093AFE6" w:rsidR="00D1199E" w:rsidRPr="00EA268D" w:rsidRDefault="00A4124B" w:rsidP="00455816">
            <w:pPr>
              <w:rPr>
                <w:rFonts w:cs="Times New Roman"/>
                <w:lang w:eastAsia="en-US"/>
              </w:rPr>
            </w:pPr>
            <w:r>
              <w:rPr>
                <w:rFonts w:cs="Times New Roman"/>
                <w:lang w:eastAsia="en-US"/>
              </w:rPr>
              <w:t>17.74</w:t>
            </w:r>
          </w:p>
        </w:tc>
      </w:tr>
    </w:tbl>
    <w:p w14:paraId="4A489C39" w14:textId="5E9E1916" w:rsidR="00E758A6" w:rsidRPr="00EA268D" w:rsidRDefault="00E758A6" w:rsidP="00C91343">
      <w:pPr>
        <w:rPr>
          <w:rFonts w:cs="Times New Roman"/>
        </w:rPr>
      </w:pPr>
    </w:p>
    <w:p w14:paraId="7083536B" w14:textId="1E82CCE1" w:rsidR="008224F0" w:rsidRPr="00EA268D" w:rsidRDefault="008224F0" w:rsidP="00767F8C">
      <w:pPr>
        <w:pStyle w:val="Heading1"/>
        <w:rPr>
          <w:rFonts w:cs="Times New Roman"/>
        </w:rPr>
      </w:pPr>
      <w:r w:rsidRPr="00EA268D">
        <w:rPr>
          <w:rFonts w:cs="Times New Roman"/>
        </w:rPr>
        <w:t>Vancouver Rural</w:t>
      </w:r>
      <w:r w:rsidR="00F80997">
        <w:rPr>
          <w:rFonts w:cs="Times New Roman"/>
        </w:rPr>
        <w:t xml:space="preserve"> </w:t>
      </w:r>
      <w:r w:rsidRPr="00EA268D">
        <w:rPr>
          <w:rFonts w:cs="Times New Roman"/>
        </w:rPr>
        <w:t>Model</w:t>
      </w:r>
    </w:p>
    <w:p w14:paraId="16CF23FD" w14:textId="77777777" w:rsidR="0066520B" w:rsidRDefault="005F3B85" w:rsidP="0066520B">
      <w:pPr>
        <w:keepNext/>
        <w:jc w:val="center"/>
      </w:pPr>
      <w:r w:rsidRPr="00EA268D">
        <w:rPr>
          <w:rFonts w:cs="Times New Roman"/>
          <w:noProof/>
          <w:lang w:eastAsia="en-US"/>
        </w:rPr>
        <w:drawing>
          <wp:inline distT="0" distB="0" distL="0" distR="0" wp14:anchorId="7E607934" wp14:editId="1F6EFC7F">
            <wp:extent cx="3895536" cy="2934970"/>
            <wp:effectExtent l="0" t="0" r="0" b="0"/>
            <wp:docPr id="6" name="Picture 6"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Map&#10;&#10;Description automatically generated"/>
                    <pic:cNvPicPr/>
                  </pic:nvPicPr>
                  <pic:blipFill>
                    <a:blip r:embed="rId12"/>
                    <a:stretch>
                      <a:fillRect/>
                    </a:stretch>
                  </pic:blipFill>
                  <pic:spPr>
                    <a:xfrm>
                      <a:off x="0" y="0"/>
                      <a:ext cx="3897692" cy="2936594"/>
                    </a:xfrm>
                    <a:prstGeom prst="rect">
                      <a:avLst/>
                    </a:prstGeom>
                  </pic:spPr>
                </pic:pic>
              </a:graphicData>
            </a:graphic>
          </wp:inline>
        </w:drawing>
      </w:r>
    </w:p>
    <w:p w14:paraId="28CCE5C3" w14:textId="390B48EF" w:rsidR="005F3B85" w:rsidRDefault="0066520B" w:rsidP="007B0092">
      <w:pPr>
        <w:pStyle w:val="Caption"/>
      </w:pPr>
      <w:r>
        <w:t xml:space="preserve">Figure </w:t>
      </w:r>
      <w:fldSimple w:instr=" SEQ Figure \* ARABIC ">
        <w:r>
          <w:rPr>
            <w:noProof/>
          </w:rPr>
          <w:t>4</w:t>
        </w:r>
      </w:fldSimple>
      <w:r>
        <w:t xml:space="preserve"> </w:t>
      </w:r>
      <w:r w:rsidRPr="0073366E">
        <w:t xml:space="preserve">Map of weather station network during </w:t>
      </w:r>
      <w:r>
        <w:t>V</w:t>
      </w:r>
      <w:r>
        <w:rPr>
          <w:rFonts w:hint="eastAsia"/>
        </w:rPr>
        <w:t>an</w:t>
      </w:r>
      <w:r>
        <w:t>couver Sunset</w:t>
      </w:r>
      <w:r w:rsidRPr="0073366E">
        <w:t xml:space="preserve"> campaign in </w:t>
      </w:r>
      <w:r>
        <w:t>Vancouver</w:t>
      </w:r>
      <w:r w:rsidRPr="0073366E">
        <w:t xml:space="preserve">, </w:t>
      </w:r>
      <w:r>
        <w:t>Canada</w:t>
      </w:r>
      <w:r w:rsidRPr="0073366E">
        <w:t xml:space="preserve">, from </w:t>
      </w:r>
      <w:r>
        <w:t>May</w:t>
      </w:r>
      <w:r w:rsidRPr="0073366E">
        <w:t xml:space="preserve"> 200</w:t>
      </w:r>
      <w:r>
        <w:t>8</w:t>
      </w:r>
      <w:r w:rsidRPr="0073366E">
        <w:t xml:space="preserve"> to </w:t>
      </w:r>
      <w:r>
        <w:t>Sep</w:t>
      </w:r>
      <w:r w:rsidRPr="0073366E">
        <w:t xml:space="preserve"> 200</w:t>
      </w:r>
      <w:r>
        <w:t>8</w:t>
      </w:r>
      <w:r w:rsidRPr="0073366E">
        <w:t>.</w:t>
      </w:r>
    </w:p>
    <w:p w14:paraId="7C6346A0" w14:textId="29D7D4A8" w:rsidR="008E5622" w:rsidRDefault="008E5622" w:rsidP="008E5622">
      <w:pPr>
        <w:pStyle w:val="Heading2"/>
      </w:pPr>
      <w:r>
        <w:t>Campaign introduction</w:t>
      </w:r>
    </w:p>
    <w:p w14:paraId="0C5586F3" w14:textId="7BEE9957" w:rsidR="009721B4" w:rsidRPr="00EA268D" w:rsidRDefault="009721B4" w:rsidP="009721B4">
      <w:pPr>
        <w:rPr>
          <w:rFonts w:cs="Times New Roman"/>
        </w:rPr>
      </w:pPr>
      <w:commentRangeStart w:id="12"/>
      <w:r w:rsidRPr="00EA268D">
        <w:rPr>
          <w:rFonts w:cs="Times New Roman"/>
        </w:rPr>
        <w:t>The</w:t>
      </w:r>
      <w:commentRangeEnd w:id="12"/>
      <w:r w:rsidR="00E25682">
        <w:rPr>
          <w:rStyle w:val="CommentReference"/>
        </w:rPr>
        <w:commentReference w:id="12"/>
      </w:r>
      <w:r w:rsidRPr="00EA268D">
        <w:rPr>
          <w:rFonts w:cs="Times New Roman"/>
        </w:rPr>
        <w:t xml:space="preserve"> </w:t>
      </w:r>
      <w:r w:rsidR="00193DD1">
        <w:rPr>
          <w:rFonts w:cs="Times New Roman"/>
        </w:rPr>
        <w:t>Sunset neighborhood field measurements</w:t>
      </w:r>
      <w:r w:rsidRPr="00EA268D">
        <w:rPr>
          <w:rFonts w:cs="Times New Roman"/>
        </w:rPr>
        <w:t xml:space="preserve"> campaign has been conducted in </w:t>
      </w:r>
      <w:r w:rsidR="00193DD1">
        <w:rPr>
          <w:rFonts w:cs="Times New Roman"/>
        </w:rPr>
        <w:t>Vancouver</w:t>
      </w:r>
      <w:r w:rsidRPr="00EA268D">
        <w:rPr>
          <w:rFonts w:cs="Times New Roman"/>
        </w:rPr>
        <w:t xml:space="preserve">, </w:t>
      </w:r>
      <w:r w:rsidR="00193DD1">
        <w:rPr>
          <w:rFonts w:cs="Times New Roman"/>
        </w:rPr>
        <w:t xml:space="preserve">Canada, in 2008. </w:t>
      </w:r>
      <w:r w:rsidRPr="00EA268D">
        <w:rPr>
          <w:rFonts w:cs="Times New Roman"/>
        </w:rPr>
        <w:t xml:space="preserve">As summarized in </w:t>
      </w:r>
      <w:r w:rsidR="00471EFA">
        <w:rPr>
          <w:rFonts w:cs="Times New Roman"/>
        </w:rPr>
        <w:fldChar w:fldCharType="begin"/>
      </w:r>
      <w:r w:rsidR="00471EFA">
        <w:rPr>
          <w:rFonts w:cs="Times New Roman"/>
        </w:rPr>
        <w:instrText xml:space="preserve"> ADDIN ZOTERO_ITEM CSL_CITATION {"citationID":"IvdQDus3","properties":{"formattedCitation":"[7]","plainCitation":"[7]","noteIndex":0},"citationItems":[{"id":2499,"uris":["http://zotero.org/users/3944343/items/LVFIPSQ6"],"itemData":{"id":2499,"type":"article-journal","container-title":"Theoretical and Applied Climatology","DOI":"10.1007/s00704-014-1124-0","ISSN":"0177-798X, 1434-4483","issue":"3-4","journalAbbreviation":"Theor Appl Climatol","language":"en","page":"733-755","source":"DOI.org (Crossref)","title":"Spatial source attribution of measured urban eddy covariance CO2 fluxes","volume":"119","author":[{"family":"Crawford","given":"B."},{"family":"Christen","given":"A."}],"issued":{"date-parts":[["2015",2]]}}}],"schema":"https://github.com/citation-style-language/schema/raw/master/csl-citation.json"} </w:instrText>
      </w:r>
      <w:r w:rsidR="00471EFA">
        <w:rPr>
          <w:rFonts w:cs="Times New Roman"/>
        </w:rPr>
        <w:fldChar w:fldCharType="separate"/>
      </w:r>
      <w:r w:rsidR="00471EFA" w:rsidRPr="00471EFA">
        <w:rPr>
          <w:rFonts w:cs="Times New Roman"/>
        </w:rPr>
        <w:t>[7]</w:t>
      </w:r>
      <w:r w:rsidR="00471EFA">
        <w:rPr>
          <w:rFonts w:cs="Times New Roman"/>
        </w:rPr>
        <w:fldChar w:fldCharType="end"/>
      </w:r>
      <w:r w:rsidRPr="00EA268D">
        <w:rPr>
          <w:rFonts w:cs="Times New Roman"/>
        </w:rPr>
        <w:t>, the</w:t>
      </w:r>
      <w:r w:rsidR="00193DD1">
        <w:rPr>
          <w:rFonts w:cs="Times New Roman"/>
        </w:rPr>
        <w:t xml:space="preserve"> neighborhood is classified as LCZ-9 “open-set </w:t>
      </w:r>
      <w:proofErr w:type="spellStart"/>
      <w:r w:rsidR="00193DD1">
        <w:rPr>
          <w:rFonts w:cs="Times New Roman"/>
        </w:rPr>
        <w:t>lowrise</w:t>
      </w:r>
      <w:proofErr w:type="spellEnd"/>
      <w:r w:rsidR="00193DD1">
        <w:rPr>
          <w:rFonts w:cs="Times New Roman"/>
        </w:rPr>
        <w:t>” and primarily residential area.</w:t>
      </w:r>
      <w:r w:rsidRPr="00EA268D">
        <w:rPr>
          <w:rFonts w:cs="Times New Roman"/>
        </w:rPr>
        <w:t xml:space="preserve"> </w:t>
      </w:r>
      <w:r>
        <w:rPr>
          <w:rFonts w:cs="Times New Roman"/>
        </w:rPr>
        <w:t xml:space="preserve">In this study, Post 80s </w:t>
      </w:r>
      <w:r w:rsidR="00193DD1">
        <w:rPr>
          <w:rFonts w:cs="Times New Roman"/>
        </w:rPr>
        <w:t>Small</w:t>
      </w:r>
      <w:r>
        <w:rPr>
          <w:rFonts w:cs="Times New Roman"/>
        </w:rPr>
        <w:t xml:space="preserve"> Office 4</w:t>
      </w:r>
      <w:r w:rsidR="00193DD1">
        <w:rPr>
          <w:rFonts w:cs="Times New Roman"/>
        </w:rPr>
        <w:t>C</w:t>
      </w:r>
      <w:r>
        <w:rPr>
          <w:rFonts w:cs="Times New Roman"/>
        </w:rPr>
        <w:t xml:space="preserve"> from DOE website</w:t>
      </w:r>
      <w:r w:rsidR="00873F8D">
        <w:rPr>
          <w:rFonts w:cs="Times New Roman"/>
        </w:rPr>
        <w:t xml:space="preserve"> </w:t>
      </w:r>
      <w:r w:rsidR="00873F8D">
        <w:rPr>
          <w:rFonts w:cs="Times New Roman"/>
        </w:rPr>
        <w:fldChar w:fldCharType="begin"/>
      </w:r>
      <w:r w:rsidR="00873F8D">
        <w:rPr>
          <w:rFonts w:cs="Times New Roman"/>
        </w:rPr>
        <w:instrText xml:space="preserve"> ADDIN ZOTERO_ITEM CSL_CITATION {"citationID":"kiVwZusD","properties":{"formattedCitation":"[6]","plainCitation":"[6]","noteIndex":0},"citationItems":[{"id":1153,"uris":["http://zotero.org/users/3944343/items/4FX7T9CI"],"itemData":{"id":1153,"type":"webpage","abstract":"DOE, in conjunction with three of its national laboratories, developed commercial reference buildings, formerly kno...","container-title":"Energy.gov","language":"en","title":"Commercial Reference Buildings","URL":"https://www.energy.gov/eere/buildings/commercial-reference-buildings","accessed":{"date-parts":[["2022",5,30]]}}}],"schema":"https://github.com/citation-style-language/schema/raw/master/csl-citation.json"} </w:instrText>
      </w:r>
      <w:r w:rsidR="00873F8D">
        <w:rPr>
          <w:rFonts w:cs="Times New Roman"/>
        </w:rPr>
        <w:fldChar w:fldCharType="separate"/>
      </w:r>
      <w:r w:rsidR="00873F8D" w:rsidRPr="00873F8D">
        <w:rPr>
          <w:rFonts w:cs="Times New Roman"/>
        </w:rPr>
        <w:t>[6]</w:t>
      </w:r>
      <w:r w:rsidR="00873F8D">
        <w:rPr>
          <w:rFonts w:cs="Times New Roman"/>
        </w:rPr>
        <w:fldChar w:fldCharType="end"/>
      </w:r>
      <w:r>
        <w:rPr>
          <w:rFonts w:cs="Times New Roman"/>
        </w:rPr>
        <w:t xml:space="preserve"> has been used as the prototype building energy model, while </w:t>
      </w:r>
      <w:r w:rsidR="00193DD1">
        <w:rPr>
          <w:rFonts w:cs="Times New Roman"/>
        </w:rPr>
        <w:t>its internal gains has been modified as residential type.</w:t>
      </w:r>
    </w:p>
    <w:p w14:paraId="4826CA1B" w14:textId="7A10F8C2" w:rsidR="009721B4" w:rsidRDefault="009721B4" w:rsidP="009721B4">
      <w:pPr>
        <w:rPr>
          <w:rFonts w:cs="Times New Roman"/>
        </w:rPr>
      </w:pPr>
      <w:r>
        <w:rPr>
          <w:rFonts w:cs="Times New Roman"/>
        </w:rPr>
        <w:lastRenderedPageBreak/>
        <w:t>As for the</w:t>
      </w:r>
      <w:r w:rsidRPr="00EA268D">
        <w:rPr>
          <w:rFonts w:cs="Times New Roman"/>
        </w:rPr>
        <w:t xml:space="preserve"> forcing weather observations dataset</w:t>
      </w:r>
      <w:r>
        <w:rPr>
          <w:rFonts w:cs="Times New Roman"/>
        </w:rPr>
        <w:t xml:space="preserve">, </w:t>
      </w:r>
      <w:r w:rsidR="008F4217" w:rsidRPr="00EA268D">
        <w:rPr>
          <w:rFonts w:cs="Times New Roman"/>
          <w:lang w:eastAsia="en-US"/>
        </w:rPr>
        <w:t xml:space="preserve">CAN_BC_Vancouver.718920_CWEC has been selected as the </w:t>
      </w:r>
      <w:r w:rsidR="008F4217">
        <w:rPr>
          <w:rFonts w:cs="Times New Roman"/>
          <w:lang w:eastAsia="en-US"/>
        </w:rPr>
        <w:t>EPW</w:t>
      </w:r>
      <w:r w:rsidR="008F4217" w:rsidRPr="00EA268D">
        <w:rPr>
          <w:rFonts w:cs="Times New Roman"/>
          <w:lang w:eastAsia="en-US"/>
        </w:rPr>
        <w:t xml:space="preserve"> template</w:t>
      </w:r>
      <w:r w:rsidR="00C8616F">
        <w:rPr>
          <w:rFonts w:cs="Times New Roman"/>
          <w:lang w:eastAsia="en-US"/>
        </w:rPr>
        <w:fldChar w:fldCharType="begin"/>
      </w:r>
      <w:r w:rsidR="00C8616F">
        <w:rPr>
          <w:rFonts w:cs="Times New Roman"/>
          <w:lang w:eastAsia="en-US"/>
        </w:rPr>
        <w:instrText xml:space="preserve"> ADDIN ZOTERO_ITEM CSL_CITATION {"citationID":"EnNsP6BF","properties":{"formattedCitation":"[8]","plainCitation":"[8]","noteIndex":0},"citationItems":[{"id":2726,"uris":["http://zotero.org/users/3944343/items/BZKJGB3I"],"itemData":{"id":2726,"type":"webpage","title":"EnergyPlus","URL":"https://energyplus.net/weather","accessed":{"date-parts":[["2022",10,21]]}}}],"schema":"https://github.com/citation-style-language/schema/raw/master/csl-citation.json"} </w:instrText>
      </w:r>
      <w:r w:rsidR="00C8616F">
        <w:rPr>
          <w:rFonts w:cs="Times New Roman"/>
          <w:lang w:eastAsia="en-US"/>
        </w:rPr>
        <w:fldChar w:fldCharType="separate"/>
      </w:r>
      <w:r w:rsidR="00C8616F" w:rsidRPr="00C8616F">
        <w:rPr>
          <w:rFonts w:cs="Times New Roman"/>
        </w:rPr>
        <w:t>[8]</w:t>
      </w:r>
      <w:r w:rsidR="00C8616F">
        <w:rPr>
          <w:rFonts w:cs="Times New Roman"/>
          <w:lang w:eastAsia="en-US"/>
        </w:rPr>
        <w:fldChar w:fldCharType="end"/>
      </w:r>
      <w:r w:rsidR="008F4217">
        <w:rPr>
          <w:rFonts w:cs="Times New Roman"/>
          <w:lang w:eastAsia="en-US"/>
        </w:rPr>
        <w:t>. And t</w:t>
      </w:r>
      <w:r w:rsidR="008F4217" w:rsidRPr="00EA268D">
        <w:rPr>
          <w:rFonts w:cs="Times New Roman"/>
          <w:lang w:eastAsia="en-US"/>
        </w:rPr>
        <w:t xml:space="preserve">he Integrated Surface Dataset (Global, Hourly) </w:t>
      </w:r>
      <w:r w:rsidR="00C8616F">
        <w:rPr>
          <w:rFonts w:cs="Times New Roman"/>
          <w:lang w:eastAsia="en-US"/>
        </w:rPr>
        <w:fldChar w:fldCharType="begin"/>
      </w:r>
      <w:r w:rsidR="00C8616F">
        <w:rPr>
          <w:rFonts w:cs="Times New Roman"/>
          <w:lang w:eastAsia="en-US"/>
        </w:rPr>
        <w:instrText xml:space="preserve"> ADDIN ZOTERO_ITEM CSL_CITATION {"citationID":"aMfTUS97","properties":{"formattedCitation":"[9]","plainCitation":"[9]","noteIndex":0},"citationItems":[{"id":2724,"uris":["http://zotero.org/users/3944343/items/WHD3NEQU"],"itemData":{"id":2724,"type":"webpage","title":"Data Search | National Centers for Environmental Information (NCEI)","URL":"https://www.ncei.noaa.gov/access/search/data-search/global-hourly","accessed":{"date-parts":[["2022",10,21]]}}}],"schema":"https://github.com/citation-style-language/schema/raw/master/csl-citation.json"} </w:instrText>
      </w:r>
      <w:r w:rsidR="00C8616F">
        <w:rPr>
          <w:rFonts w:cs="Times New Roman"/>
          <w:lang w:eastAsia="en-US"/>
        </w:rPr>
        <w:fldChar w:fldCharType="separate"/>
      </w:r>
      <w:r w:rsidR="00C8616F" w:rsidRPr="00C8616F">
        <w:rPr>
          <w:rFonts w:cs="Times New Roman"/>
        </w:rPr>
        <w:t>[9]</w:t>
      </w:r>
      <w:r w:rsidR="00C8616F">
        <w:rPr>
          <w:rFonts w:cs="Times New Roman"/>
          <w:lang w:eastAsia="en-US"/>
        </w:rPr>
        <w:fldChar w:fldCharType="end"/>
      </w:r>
      <w:r w:rsidR="008F4217" w:rsidRPr="00EA268D">
        <w:rPr>
          <w:rFonts w:cs="Times New Roman"/>
          <w:lang w:eastAsia="en-US"/>
        </w:rPr>
        <w:t>data for weather station 718920 (Vancouver International Airport for 2008) has been used as the actual rural measurement</w:t>
      </w:r>
      <w:r w:rsidR="008F4217">
        <w:rPr>
          <w:rFonts w:cs="Times New Roman"/>
        </w:rPr>
        <w:t xml:space="preserve">s. And the missing data has been filled will interpolated data </w:t>
      </w:r>
      <w:commentRangeStart w:id="13"/>
      <w:r w:rsidR="008F4217">
        <w:rPr>
          <w:rFonts w:cs="Times New Roman"/>
        </w:rPr>
        <w:t>from their neighboring measurements</w:t>
      </w:r>
      <w:commentRangeEnd w:id="13"/>
      <w:r w:rsidR="00E25682">
        <w:rPr>
          <w:rStyle w:val="CommentReference"/>
        </w:rPr>
        <w:commentReference w:id="13"/>
      </w:r>
      <w:r w:rsidR="008F4217">
        <w:rPr>
          <w:rFonts w:cs="Times New Roman"/>
        </w:rPr>
        <w:t xml:space="preserve"> before they were formatted as hourly EPW file. </w:t>
      </w:r>
      <w:commentRangeStart w:id="14"/>
      <w:r w:rsidR="008F4217" w:rsidRPr="00EA268D">
        <w:rPr>
          <w:rFonts w:cs="Times New Roman"/>
          <w:lang w:eastAsia="en-US"/>
        </w:rPr>
        <w:t xml:space="preserve">TMP, DEW, SLP </w:t>
      </w:r>
      <w:r w:rsidR="008F4217">
        <w:rPr>
          <w:rFonts w:cs="Times New Roman"/>
          <w:lang w:eastAsia="en-US"/>
        </w:rPr>
        <w:t>from</w:t>
      </w:r>
      <w:r w:rsidR="008F4217" w:rsidRPr="00EA268D">
        <w:rPr>
          <w:rFonts w:cs="Times New Roman"/>
          <w:lang w:eastAsia="en-US"/>
        </w:rPr>
        <w:t xml:space="preserve"> the Integrated Surface Dataset have been used to calculate real time dry bulb air temperature, dew point temperature, relative humidity, and atmospheric pressure</w:t>
      </w:r>
      <w:r w:rsidR="008F4217">
        <w:rPr>
          <w:rFonts w:cs="Times New Roman"/>
          <w:lang w:eastAsia="en-US"/>
        </w:rPr>
        <w:t>.</w:t>
      </w:r>
      <w:r w:rsidR="008F4217">
        <w:rPr>
          <w:rFonts w:cs="Times New Roman"/>
        </w:rPr>
        <w:t xml:space="preserve"> </w:t>
      </w:r>
      <w:commentRangeEnd w:id="14"/>
      <w:r w:rsidR="00E25682">
        <w:rPr>
          <w:rStyle w:val="CommentReference"/>
        </w:rPr>
        <w:commentReference w:id="14"/>
      </w:r>
      <w:r w:rsidRPr="00EA268D">
        <w:rPr>
          <w:rFonts w:cs="Times New Roman"/>
        </w:rPr>
        <w:t xml:space="preserve">The validating weather observations are compared to the model predictions of air temperature within building heights on a </w:t>
      </w:r>
      <w:r w:rsidR="008F4217">
        <w:rPr>
          <w:rFonts w:cs="Times New Roman"/>
        </w:rPr>
        <w:t>30mins</w:t>
      </w:r>
      <w:r w:rsidRPr="00EA268D">
        <w:rPr>
          <w:rFonts w:cs="Times New Roman"/>
        </w:rPr>
        <w:t xml:space="preserve"> basis.</w:t>
      </w:r>
      <w:r>
        <w:rPr>
          <w:rFonts w:cs="Times New Roman"/>
        </w:rPr>
        <w:t xml:space="preserve"> </w:t>
      </w:r>
    </w:p>
    <w:tbl>
      <w:tblPr>
        <w:tblW w:w="6500" w:type="dxa"/>
        <w:jc w:val="center"/>
        <w:tblLook w:val="04A0" w:firstRow="1" w:lastRow="0" w:firstColumn="1" w:lastColumn="0" w:noHBand="0" w:noVBand="1"/>
      </w:tblPr>
      <w:tblGrid>
        <w:gridCol w:w="960"/>
        <w:gridCol w:w="2540"/>
        <w:gridCol w:w="3000"/>
      </w:tblGrid>
      <w:tr w:rsidR="005355F9" w:rsidRPr="005355F9" w14:paraId="35C8A75D" w14:textId="77777777" w:rsidTr="005355F9">
        <w:trPr>
          <w:trHeight w:val="300"/>
          <w:jc w:val="center"/>
        </w:trPr>
        <w:tc>
          <w:tcPr>
            <w:tcW w:w="960"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14:paraId="7E855736" w14:textId="77777777" w:rsidR="005355F9" w:rsidRPr="005355F9" w:rsidRDefault="005355F9" w:rsidP="005355F9">
            <w:pPr>
              <w:spacing w:after="0" w:line="240" w:lineRule="auto"/>
              <w:jc w:val="center"/>
              <w:rPr>
                <w:rFonts w:eastAsia="Times New Roman" w:cs="Times New Roman"/>
                <w:color w:val="000000"/>
              </w:rPr>
            </w:pPr>
            <w:r w:rsidRPr="005355F9">
              <w:rPr>
                <w:rFonts w:eastAsia="Times New Roman" w:cs="Times New Roman"/>
                <w:color w:val="000000"/>
              </w:rPr>
              <w:t> </w:t>
            </w:r>
          </w:p>
        </w:tc>
        <w:tc>
          <w:tcPr>
            <w:tcW w:w="2540" w:type="dxa"/>
            <w:tcBorders>
              <w:top w:val="single" w:sz="8" w:space="0" w:color="auto"/>
              <w:left w:val="nil"/>
              <w:bottom w:val="single" w:sz="8" w:space="0" w:color="auto"/>
              <w:right w:val="single" w:sz="8" w:space="0" w:color="auto"/>
            </w:tcBorders>
            <w:shd w:val="clear" w:color="auto" w:fill="auto"/>
            <w:noWrap/>
            <w:vAlign w:val="center"/>
            <w:hideMark/>
          </w:tcPr>
          <w:p w14:paraId="5C6FBB23" w14:textId="77777777" w:rsidR="005355F9" w:rsidRPr="005355F9" w:rsidRDefault="005355F9" w:rsidP="005355F9">
            <w:pPr>
              <w:spacing w:after="0" w:line="240" w:lineRule="auto"/>
              <w:jc w:val="center"/>
              <w:rPr>
                <w:rFonts w:eastAsia="Times New Roman" w:cs="Times New Roman"/>
                <w:color w:val="000000"/>
              </w:rPr>
            </w:pPr>
            <w:r w:rsidRPr="005355F9">
              <w:rPr>
                <w:rFonts w:eastAsia="Times New Roman" w:cs="Times New Roman"/>
                <w:color w:val="000000"/>
              </w:rPr>
              <w:t> </w:t>
            </w:r>
          </w:p>
        </w:tc>
        <w:tc>
          <w:tcPr>
            <w:tcW w:w="3000" w:type="dxa"/>
            <w:tcBorders>
              <w:top w:val="single" w:sz="8" w:space="0" w:color="auto"/>
              <w:left w:val="nil"/>
              <w:bottom w:val="single" w:sz="8" w:space="0" w:color="auto"/>
              <w:right w:val="single" w:sz="8" w:space="0" w:color="auto"/>
            </w:tcBorders>
            <w:shd w:val="clear" w:color="auto" w:fill="auto"/>
            <w:noWrap/>
            <w:vAlign w:val="center"/>
            <w:hideMark/>
          </w:tcPr>
          <w:p w14:paraId="456B05C1" w14:textId="77777777" w:rsidR="005355F9" w:rsidRPr="005355F9" w:rsidRDefault="005355F9" w:rsidP="005355F9">
            <w:pPr>
              <w:spacing w:after="0" w:line="240" w:lineRule="auto"/>
              <w:jc w:val="center"/>
              <w:rPr>
                <w:rFonts w:eastAsia="Times New Roman" w:cs="Times New Roman"/>
                <w:b/>
                <w:bCs/>
                <w:color w:val="000000"/>
              </w:rPr>
            </w:pPr>
            <w:r w:rsidRPr="005355F9">
              <w:rPr>
                <w:rFonts w:eastAsia="Times New Roman" w:cs="Times New Roman"/>
                <w:b/>
                <w:bCs/>
                <w:color w:val="000000"/>
              </w:rPr>
              <w:t>Sunset Neighborhood</w:t>
            </w:r>
          </w:p>
        </w:tc>
      </w:tr>
      <w:tr w:rsidR="005355F9" w:rsidRPr="005355F9" w14:paraId="21EBF5B7" w14:textId="77777777" w:rsidTr="005355F9">
        <w:trPr>
          <w:trHeight w:val="276"/>
          <w:jc w:val="center"/>
        </w:trPr>
        <w:tc>
          <w:tcPr>
            <w:tcW w:w="960"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6DC963FD" w14:textId="77777777" w:rsidR="005355F9" w:rsidRPr="005355F9" w:rsidRDefault="005355F9" w:rsidP="005355F9">
            <w:pPr>
              <w:spacing w:after="0" w:line="240" w:lineRule="auto"/>
              <w:jc w:val="center"/>
              <w:rPr>
                <w:rFonts w:eastAsia="Times New Roman" w:cs="Times New Roman"/>
                <w:b/>
                <w:bCs/>
                <w:color w:val="000000"/>
              </w:rPr>
            </w:pPr>
            <w:r w:rsidRPr="005355F9">
              <w:rPr>
                <w:rFonts w:eastAsia="Times New Roman" w:cs="Times New Roman"/>
                <w:b/>
                <w:bCs/>
                <w:color w:val="000000"/>
              </w:rPr>
              <w:t>UWG</w:t>
            </w:r>
          </w:p>
        </w:tc>
        <w:tc>
          <w:tcPr>
            <w:tcW w:w="2540" w:type="dxa"/>
            <w:tcBorders>
              <w:top w:val="nil"/>
              <w:left w:val="nil"/>
              <w:bottom w:val="nil"/>
              <w:right w:val="single" w:sz="8" w:space="0" w:color="auto"/>
            </w:tcBorders>
            <w:shd w:val="clear" w:color="auto" w:fill="auto"/>
            <w:vAlign w:val="center"/>
            <w:hideMark/>
          </w:tcPr>
          <w:p w14:paraId="620DCC81" w14:textId="77777777" w:rsidR="005355F9" w:rsidRPr="005355F9" w:rsidRDefault="005355F9" w:rsidP="005355F9">
            <w:pPr>
              <w:spacing w:after="0" w:line="240" w:lineRule="auto"/>
              <w:jc w:val="center"/>
              <w:rPr>
                <w:rFonts w:eastAsia="Times New Roman" w:cs="Times New Roman"/>
                <w:b/>
                <w:bCs/>
                <w:color w:val="000000"/>
              </w:rPr>
            </w:pPr>
            <w:r w:rsidRPr="005355F9">
              <w:rPr>
                <w:rFonts w:eastAsia="Times New Roman" w:cs="Times New Roman"/>
                <w:b/>
                <w:bCs/>
                <w:color w:val="000000"/>
              </w:rPr>
              <w:t>Theta of Canyon</w:t>
            </w:r>
          </w:p>
        </w:tc>
        <w:tc>
          <w:tcPr>
            <w:tcW w:w="3000"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466B6AC6" w14:textId="77777777" w:rsidR="005355F9" w:rsidRPr="005355F9" w:rsidRDefault="005355F9" w:rsidP="005355F9">
            <w:pPr>
              <w:spacing w:after="0" w:line="240" w:lineRule="auto"/>
              <w:jc w:val="center"/>
              <w:rPr>
                <w:rFonts w:eastAsia="Times New Roman" w:cs="Times New Roman"/>
                <w:color w:val="000000"/>
              </w:rPr>
            </w:pPr>
            <w:r w:rsidRPr="005355F9">
              <w:rPr>
                <w:rFonts w:eastAsia="Times New Roman" w:cs="Times New Roman"/>
                <w:color w:val="000000"/>
              </w:rPr>
              <w:t>0</w:t>
            </w:r>
          </w:p>
        </w:tc>
      </w:tr>
      <w:tr w:rsidR="005355F9" w:rsidRPr="005355F9" w14:paraId="5EDC299A" w14:textId="77777777" w:rsidTr="005355F9">
        <w:trPr>
          <w:trHeight w:val="660"/>
          <w:jc w:val="center"/>
        </w:trPr>
        <w:tc>
          <w:tcPr>
            <w:tcW w:w="960" w:type="dxa"/>
            <w:vMerge/>
            <w:tcBorders>
              <w:top w:val="nil"/>
              <w:left w:val="single" w:sz="8" w:space="0" w:color="auto"/>
              <w:bottom w:val="single" w:sz="8" w:space="0" w:color="000000"/>
              <w:right w:val="single" w:sz="8" w:space="0" w:color="auto"/>
            </w:tcBorders>
            <w:vAlign w:val="center"/>
            <w:hideMark/>
          </w:tcPr>
          <w:p w14:paraId="743E2167" w14:textId="77777777" w:rsidR="005355F9" w:rsidRPr="005355F9" w:rsidRDefault="005355F9" w:rsidP="005355F9">
            <w:pPr>
              <w:spacing w:after="0" w:line="240" w:lineRule="auto"/>
              <w:rPr>
                <w:rFonts w:eastAsia="Times New Roman" w:cs="Times New Roman"/>
                <w:b/>
                <w:bCs/>
                <w:color w:val="000000"/>
              </w:rPr>
            </w:pPr>
          </w:p>
        </w:tc>
        <w:tc>
          <w:tcPr>
            <w:tcW w:w="2540" w:type="dxa"/>
            <w:tcBorders>
              <w:top w:val="nil"/>
              <w:left w:val="nil"/>
              <w:bottom w:val="single" w:sz="8" w:space="0" w:color="auto"/>
              <w:right w:val="single" w:sz="8" w:space="0" w:color="auto"/>
            </w:tcBorders>
            <w:shd w:val="clear" w:color="auto" w:fill="auto"/>
            <w:vAlign w:val="center"/>
            <w:hideMark/>
          </w:tcPr>
          <w:p w14:paraId="0E9467E7" w14:textId="77777777" w:rsidR="005355F9" w:rsidRPr="005355F9" w:rsidRDefault="005355F9" w:rsidP="005355F9">
            <w:pPr>
              <w:spacing w:after="0" w:line="240" w:lineRule="auto"/>
              <w:jc w:val="center"/>
              <w:rPr>
                <w:rFonts w:eastAsia="Times New Roman" w:cs="Times New Roman"/>
                <w:b/>
                <w:bCs/>
                <w:color w:val="000000"/>
              </w:rPr>
            </w:pPr>
            <w:r w:rsidRPr="005355F9">
              <w:rPr>
                <w:rFonts w:eastAsia="Times New Roman" w:cs="Times New Roman"/>
                <w:b/>
                <w:bCs/>
                <w:color w:val="000000"/>
              </w:rPr>
              <w:t>[degree relative to north, -90 to 90]</w:t>
            </w:r>
          </w:p>
        </w:tc>
        <w:tc>
          <w:tcPr>
            <w:tcW w:w="3000" w:type="dxa"/>
            <w:vMerge/>
            <w:tcBorders>
              <w:top w:val="nil"/>
              <w:left w:val="single" w:sz="8" w:space="0" w:color="auto"/>
              <w:bottom w:val="single" w:sz="8" w:space="0" w:color="000000"/>
              <w:right w:val="single" w:sz="8" w:space="0" w:color="auto"/>
            </w:tcBorders>
            <w:vAlign w:val="center"/>
            <w:hideMark/>
          </w:tcPr>
          <w:p w14:paraId="6E62C994" w14:textId="77777777" w:rsidR="005355F9" w:rsidRPr="005355F9" w:rsidRDefault="005355F9" w:rsidP="005355F9">
            <w:pPr>
              <w:spacing w:after="0" w:line="240" w:lineRule="auto"/>
              <w:rPr>
                <w:rFonts w:eastAsia="Times New Roman" w:cs="Times New Roman"/>
                <w:color w:val="000000"/>
              </w:rPr>
            </w:pPr>
          </w:p>
        </w:tc>
      </w:tr>
      <w:tr w:rsidR="005355F9" w:rsidRPr="005355F9" w14:paraId="0FAB2A73" w14:textId="77777777" w:rsidTr="005355F9">
        <w:trPr>
          <w:trHeight w:val="300"/>
          <w:jc w:val="center"/>
        </w:trPr>
        <w:tc>
          <w:tcPr>
            <w:tcW w:w="960" w:type="dxa"/>
            <w:vMerge/>
            <w:tcBorders>
              <w:top w:val="nil"/>
              <w:left w:val="single" w:sz="8" w:space="0" w:color="auto"/>
              <w:bottom w:val="single" w:sz="8" w:space="0" w:color="000000"/>
              <w:right w:val="single" w:sz="8" w:space="0" w:color="auto"/>
            </w:tcBorders>
            <w:vAlign w:val="center"/>
            <w:hideMark/>
          </w:tcPr>
          <w:p w14:paraId="3F34D615" w14:textId="77777777" w:rsidR="005355F9" w:rsidRPr="005355F9" w:rsidRDefault="005355F9" w:rsidP="005355F9">
            <w:pPr>
              <w:spacing w:after="0" w:line="240" w:lineRule="auto"/>
              <w:rPr>
                <w:rFonts w:eastAsia="Times New Roman" w:cs="Times New Roman"/>
                <w:b/>
                <w:bCs/>
                <w:color w:val="000000"/>
              </w:rPr>
            </w:pPr>
          </w:p>
        </w:tc>
        <w:tc>
          <w:tcPr>
            <w:tcW w:w="2540" w:type="dxa"/>
            <w:tcBorders>
              <w:top w:val="nil"/>
              <w:left w:val="nil"/>
              <w:bottom w:val="single" w:sz="8" w:space="0" w:color="auto"/>
              <w:right w:val="single" w:sz="8" w:space="0" w:color="auto"/>
            </w:tcBorders>
            <w:shd w:val="clear" w:color="auto" w:fill="auto"/>
            <w:noWrap/>
            <w:vAlign w:val="center"/>
            <w:hideMark/>
          </w:tcPr>
          <w:p w14:paraId="6905B500" w14:textId="77777777" w:rsidR="005355F9" w:rsidRPr="005355F9" w:rsidRDefault="005355F9" w:rsidP="005355F9">
            <w:pPr>
              <w:spacing w:after="0" w:line="240" w:lineRule="auto"/>
              <w:jc w:val="center"/>
              <w:rPr>
                <w:rFonts w:eastAsia="Times New Roman" w:cs="Times New Roman"/>
                <w:b/>
                <w:bCs/>
                <w:color w:val="000000"/>
              </w:rPr>
            </w:pPr>
            <w:r w:rsidRPr="005355F9">
              <w:rPr>
                <w:rFonts w:eastAsia="Times New Roman" w:cs="Times New Roman"/>
                <w:b/>
                <w:bCs/>
                <w:color w:val="000000"/>
              </w:rPr>
              <w:t>Mean building heights[m]</w:t>
            </w:r>
          </w:p>
        </w:tc>
        <w:tc>
          <w:tcPr>
            <w:tcW w:w="3000" w:type="dxa"/>
            <w:tcBorders>
              <w:top w:val="nil"/>
              <w:left w:val="nil"/>
              <w:bottom w:val="single" w:sz="8" w:space="0" w:color="auto"/>
              <w:right w:val="single" w:sz="8" w:space="0" w:color="auto"/>
            </w:tcBorders>
            <w:shd w:val="clear" w:color="auto" w:fill="auto"/>
            <w:noWrap/>
            <w:vAlign w:val="center"/>
            <w:hideMark/>
          </w:tcPr>
          <w:p w14:paraId="1AFDA4E2" w14:textId="77777777" w:rsidR="005355F9" w:rsidRPr="005355F9" w:rsidRDefault="005355F9" w:rsidP="005355F9">
            <w:pPr>
              <w:spacing w:after="0" w:line="240" w:lineRule="auto"/>
              <w:jc w:val="center"/>
              <w:rPr>
                <w:rFonts w:eastAsia="Times New Roman" w:cs="Times New Roman"/>
                <w:color w:val="000000"/>
              </w:rPr>
            </w:pPr>
            <w:r w:rsidRPr="005355F9">
              <w:rPr>
                <w:rFonts w:eastAsia="Times New Roman" w:cs="Times New Roman"/>
                <w:color w:val="000000"/>
              </w:rPr>
              <w:t>6.5</w:t>
            </w:r>
          </w:p>
        </w:tc>
      </w:tr>
      <w:tr w:rsidR="005355F9" w:rsidRPr="005355F9" w14:paraId="52833796" w14:textId="77777777" w:rsidTr="005355F9">
        <w:trPr>
          <w:trHeight w:val="300"/>
          <w:jc w:val="center"/>
        </w:trPr>
        <w:tc>
          <w:tcPr>
            <w:tcW w:w="960" w:type="dxa"/>
            <w:vMerge/>
            <w:tcBorders>
              <w:top w:val="nil"/>
              <w:left w:val="single" w:sz="8" w:space="0" w:color="auto"/>
              <w:bottom w:val="single" w:sz="8" w:space="0" w:color="000000"/>
              <w:right w:val="single" w:sz="8" w:space="0" w:color="auto"/>
            </w:tcBorders>
            <w:vAlign w:val="center"/>
            <w:hideMark/>
          </w:tcPr>
          <w:p w14:paraId="34884808" w14:textId="77777777" w:rsidR="005355F9" w:rsidRPr="005355F9" w:rsidRDefault="005355F9" w:rsidP="005355F9">
            <w:pPr>
              <w:spacing w:after="0" w:line="240" w:lineRule="auto"/>
              <w:rPr>
                <w:rFonts w:eastAsia="Times New Roman" w:cs="Times New Roman"/>
                <w:b/>
                <w:bCs/>
                <w:color w:val="000000"/>
              </w:rPr>
            </w:pPr>
          </w:p>
        </w:tc>
        <w:tc>
          <w:tcPr>
            <w:tcW w:w="2540" w:type="dxa"/>
            <w:tcBorders>
              <w:top w:val="nil"/>
              <w:left w:val="nil"/>
              <w:bottom w:val="single" w:sz="8" w:space="0" w:color="auto"/>
              <w:right w:val="single" w:sz="8" w:space="0" w:color="auto"/>
            </w:tcBorders>
            <w:shd w:val="clear" w:color="auto" w:fill="auto"/>
            <w:noWrap/>
            <w:vAlign w:val="center"/>
            <w:hideMark/>
          </w:tcPr>
          <w:p w14:paraId="6B4034F8" w14:textId="77777777" w:rsidR="005355F9" w:rsidRPr="005355F9" w:rsidRDefault="005355F9" w:rsidP="005355F9">
            <w:pPr>
              <w:spacing w:after="0" w:line="240" w:lineRule="auto"/>
              <w:jc w:val="center"/>
              <w:rPr>
                <w:rFonts w:eastAsia="Times New Roman" w:cs="Times New Roman"/>
                <w:b/>
                <w:bCs/>
                <w:color w:val="000000"/>
              </w:rPr>
            </w:pPr>
            <w:r w:rsidRPr="005355F9">
              <w:rPr>
                <w:rFonts w:eastAsia="Times New Roman" w:cs="Times New Roman"/>
                <w:b/>
                <w:bCs/>
                <w:color w:val="000000"/>
              </w:rPr>
              <w:t>Urban domain height [m]</w:t>
            </w:r>
          </w:p>
        </w:tc>
        <w:tc>
          <w:tcPr>
            <w:tcW w:w="3000" w:type="dxa"/>
            <w:tcBorders>
              <w:top w:val="nil"/>
              <w:left w:val="nil"/>
              <w:bottom w:val="single" w:sz="8" w:space="0" w:color="auto"/>
              <w:right w:val="single" w:sz="8" w:space="0" w:color="auto"/>
            </w:tcBorders>
            <w:shd w:val="clear" w:color="auto" w:fill="auto"/>
            <w:noWrap/>
            <w:vAlign w:val="center"/>
            <w:hideMark/>
          </w:tcPr>
          <w:p w14:paraId="193CF4AC" w14:textId="77777777" w:rsidR="005355F9" w:rsidRPr="005355F9" w:rsidRDefault="005355F9" w:rsidP="005355F9">
            <w:pPr>
              <w:spacing w:after="0" w:line="240" w:lineRule="auto"/>
              <w:jc w:val="center"/>
              <w:rPr>
                <w:rFonts w:eastAsia="Times New Roman" w:cs="Times New Roman"/>
                <w:color w:val="000000"/>
              </w:rPr>
            </w:pPr>
            <w:r w:rsidRPr="005355F9">
              <w:rPr>
                <w:rFonts w:eastAsia="Times New Roman" w:cs="Times New Roman"/>
                <w:color w:val="000000"/>
              </w:rPr>
              <w:t>20</w:t>
            </w:r>
          </w:p>
        </w:tc>
      </w:tr>
      <w:tr w:rsidR="005355F9" w:rsidRPr="005355F9" w14:paraId="630D76BA" w14:textId="77777777" w:rsidTr="005355F9">
        <w:trPr>
          <w:trHeight w:val="300"/>
          <w:jc w:val="center"/>
        </w:trPr>
        <w:tc>
          <w:tcPr>
            <w:tcW w:w="960" w:type="dxa"/>
            <w:vMerge/>
            <w:tcBorders>
              <w:top w:val="nil"/>
              <w:left w:val="single" w:sz="8" w:space="0" w:color="auto"/>
              <w:bottom w:val="single" w:sz="8" w:space="0" w:color="000000"/>
              <w:right w:val="single" w:sz="8" w:space="0" w:color="auto"/>
            </w:tcBorders>
            <w:vAlign w:val="center"/>
            <w:hideMark/>
          </w:tcPr>
          <w:p w14:paraId="0EF84BD0" w14:textId="77777777" w:rsidR="005355F9" w:rsidRPr="005355F9" w:rsidRDefault="005355F9" w:rsidP="005355F9">
            <w:pPr>
              <w:spacing w:after="0" w:line="240" w:lineRule="auto"/>
              <w:rPr>
                <w:rFonts w:eastAsia="Times New Roman" w:cs="Times New Roman"/>
                <w:b/>
                <w:bCs/>
                <w:color w:val="000000"/>
              </w:rPr>
            </w:pPr>
          </w:p>
        </w:tc>
        <w:tc>
          <w:tcPr>
            <w:tcW w:w="2540" w:type="dxa"/>
            <w:tcBorders>
              <w:top w:val="nil"/>
              <w:left w:val="nil"/>
              <w:bottom w:val="single" w:sz="8" w:space="0" w:color="auto"/>
              <w:right w:val="single" w:sz="8" w:space="0" w:color="auto"/>
            </w:tcBorders>
            <w:shd w:val="clear" w:color="auto" w:fill="auto"/>
            <w:noWrap/>
            <w:vAlign w:val="center"/>
            <w:hideMark/>
          </w:tcPr>
          <w:p w14:paraId="668127A1" w14:textId="77777777" w:rsidR="005355F9" w:rsidRPr="005355F9" w:rsidRDefault="005355F9" w:rsidP="005355F9">
            <w:pPr>
              <w:spacing w:after="0" w:line="240" w:lineRule="auto"/>
              <w:jc w:val="center"/>
              <w:rPr>
                <w:rFonts w:eastAsia="Times New Roman" w:cs="Times New Roman"/>
                <w:b/>
                <w:bCs/>
                <w:color w:val="000000"/>
              </w:rPr>
            </w:pPr>
            <w:r w:rsidRPr="005355F9">
              <w:rPr>
                <w:rFonts w:eastAsia="Times New Roman" w:cs="Times New Roman"/>
                <w:b/>
                <w:bCs/>
                <w:color w:val="000000"/>
              </w:rPr>
              <w:t>Albedo (roof, wall, veg)</w:t>
            </w:r>
          </w:p>
        </w:tc>
        <w:tc>
          <w:tcPr>
            <w:tcW w:w="3000" w:type="dxa"/>
            <w:tcBorders>
              <w:top w:val="nil"/>
              <w:left w:val="nil"/>
              <w:bottom w:val="single" w:sz="8" w:space="0" w:color="auto"/>
              <w:right w:val="single" w:sz="8" w:space="0" w:color="auto"/>
            </w:tcBorders>
            <w:shd w:val="clear" w:color="auto" w:fill="auto"/>
            <w:noWrap/>
            <w:vAlign w:val="center"/>
            <w:hideMark/>
          </w:tcPr>
          <w:p w14:paraId="03DA26C1" w14:textId="77777777" w:rsidR="005355F9" w:rsidRPr="005355F9" w:rsidRDefault="005355F9" w:rsidP="005355F9">
            <w:pPr>
              <w:spacing w:after="0" w:line="240" w:lineRule="auto"/>
              <w:jc w:val="center"/>
              <w:rPr>
                <w:rFonts w:eastAsia="Times New Roman" w:cs="Times New Roman"/>
                <w:color w:val="000000"/>
              </w:rPr>
            </w:pPr>
            <w:r w:rsidRPr="005355F9">
              <w:rPr>
                <w:rFonts w:eastAsia="Times New Roman" w:cs="Times New Roman"/>
                <w:color w:val="000000"/>
              </w:rPr>
              <w:t>0.13, 0.2, 0.27</w:t>
            </w:r>
          </w:p>
        </w:tc>
      </w:tr>
      <w:tr w:rsidR="005355F9" w:rsidRPr="005355F9" w14:paraId="34692AFE" w14:textId="77777777" w:rsidTr="005355F9">
        <w:trPr>
          <w:trHeight w:val="288"/>
          <w:jc w:val="center"/>
        </w:trPr>
        <w:tc>
          <w:tcPr>
            <w:tcW w:w="960" w:type="dxa"/>
            <w:vMerge/>
            <w:tcBorders>
              <w:top w:val="nil"/>
              <w:left w:val="single" w:sz="8" w:space="0" w:color="auto"/>
              <w:bottom w:val="single" w:sz="8" w:space="0" w:color="000000"/>
              <w:right w:val="single" w:sz="8" w:space="0" w:color="auto"/>
            </w:tcBorders>
            <w:vAlign w:val="center"/>
            <w:hideMark/>
          </w:tcPr>
          <w:p w14:paraId="1690BBC1" w14:textId="77777777" w:rsidR="005355F9" w:rsidRPr="005355F9" w:rsidRDefault="005355F9" w:rsidP="005355F9">
            <w:pPr>
              <w:spacing w:after="0" w:line="240" w:lineRule="auto"/>
              <w:rPr>
                <w:rFonts w:eastAsia="Times New Roman" w:cs="Times New Roman"/>
                <w:b/>
                <w:bCs/>
                <w:color w:val="000000"/>
              </w:rPr>
            </w:pPr>
          </w:p>
        </w:tc>
        <w:tc>
          <w:tcPr>
            <w:tcW w:w="2540" w:type="dxa"/>
            <w:tcBorders>
              <w:top w:val="nil"/>
              <w:left w:val="nil"/>
              <w:bottom w:val="nil"/>
              <w:right w:val="single" w:sz="8" w:space="0" w:color="auto"/>
            </w:tcBorders>
            <w:shd w:val="clear" w:color="auto" w:fill="auto"/>
            <w:noWrap/>
            <w:vAlign w:val="center"/>
            <w:hideMark/>
          </w:tcPr>
          <w:p w14:paraId="497F8A18" w14:textId="77777777" w:rsidR="005355F9" w:rsidRPr="005355F9" w:rsidRDefault="005355F9" w:rsidP="005355F9">
            <w:pPr>
              <w:spacing w:after="0" w:line="240" w:lineRule="auto"/>
              <w:jc w:val="center"/>
              <w:rPr>
                <w:rFonts w:eastAsia="Times New Roman" w:cs="Times New Roman"/>
                <w:b/>
                <w:bCs/>
                <w:color w:val="000000"/>
              </w:rPr>
            </w:pPr>
            <w:proofErr w:type="spellStart"/>
            <w:r w:rsidRPr="005355F9">
              <w:rPr>
                <w:rFonts w:eastAsia="Times New Roman" w:cs="Times New Roman"/>
                <w:b/>
                <w:bCs/>
                <w:color w:val="000000"/>
              </w:rPr>
              <w:t>Emissitivities</w:t>
            </w:r>
            <w:proofErr w:type="spellEnd"/>
            <w:r w:rsidRPr="005355F9">
              <w:rPr>
                <w:rFonts w:eastAsia="Times New Roman" w:cs="Times New Roman"/>
                <w:b/>
                <w:bCs/>
                <w:color w:val="000000"/>
              </w:rPr>
              <w:t xml:space="preserve"> </w:t>
            </w:r>
          </w:p>
        </w:tc>
        <w:tc>
          <w:tcPr>
            <w:tcW w:w="3000"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3CE1904A" w14:textId="77777777" w:rsidR="005355F9" w:rsidRPr="005355F9" w:rsidRDefault="005355F9" w:rsidP="005355F9">
            <w:pPr>
              <w:spacing w:after="0" w:line="240" w:lineRule="auto"/>
              <w:jc w:val="center"/>
              <w:rPr>
                <w:rFonts w:eastAsia="Times New Roman" w:cs="Times New Roman"/>
                <w:color w:val="000000"/>
              </w:rPr>
            </w:pPr>
            <w:r w:rsidRPr="005355F9">
              <w:rPr>
                <w:rFonts w:eastAsia="Times New Roman" w:cs="Times New Roman"/>
                <w:color w:val="000000"/>
              </w:rPr>
              <w:t>0.95,0.95</w:t>
            </w:r>
          </w:p>
        </w:tc>
      </w:tr>
      <w:tr w:rsidR="005355F9" w:rsidRPr="005355F9" w14:paraId="0CB89BBA" w14:textId="77777777" w:rsidTr="005355F9">
        <w:trPr>
          <w:trHeight w:val="216"/>
          <w:jc w:val="center"/>
        </w:trPr>
        <w:tc>
          <w:tcPr>
            <w:tcW w:w="960" w:type="dxa"/>
            <w:vMerge/>
            <w:tcBorders>
              <w:top w:val="nil"/>
              <w:left w:val="single" w:sz="8" w:space="0" w:color="auto"/>
              <w:bottom w:val="single" w:sz="8" w:space="0" w:color="000000"/>
              <w:right w:val="single" w:sz="8" w:space="0" w:color="auto"/>
            </w:tcBorders>
            <w:vAlign w:val="center"/>
            <w:hideMark/>
          </w:tcPr>
          <w:p w14:paraId="41A33062" w14:textId="77777777" w:rsidR="005355F9" w:rsidRPr="005355F9" w:rsidRDefault="005355F9" w:rsidP="005355F9">
            <w:pPr>
              <w:spacing w:after="0" w:line="240" w:lineRule="auto"/>
              <w:rPr>
                <w:rFonts w:eastAsia="Times New Roman" w:cs="Times New Roman"/>
                <w:b/>
                <w:bCs/>
                <w:color w:val="000000"/>
              </w:rPr>
            </w:pPr>
          </w:p>
        </w:tc>
        <w:tc>
          <w:tcPr>
            <w:tcW w:w="2540" w:type="dxa"/>
            <w:tcBorders>
              <w:top w:val="nil"/>
              <w:left w:val="nil"/>
              <w:bottom w:val="single" w:sz="8" w:space="0" w:color="auto"/>
              <w:right w:val="single" w:sz="8" w:space="0" w:color="auto"/>
            </w:tcBorders>
            <w:shd w:val="clear" w:color="auto" w:fill="auto"/>
            <w:noWrap/>
            <w:vAlign w:val="center"/>
            <w:hideMark/>
          </w:tcPr>
          <w:p w14:paraId="2C83FED6" w14:textId="77777777" w:rsidR="005355F9" w:rsidRPr="005355F9" w:rsidRDefault="005355F9" w:rsidP="005355F9">
            <w:pPr>
              <w:spacing w:after="0" w:line="240" w:lineRule="auto"/>
              <w:jc w:val="center"/>
              <w:rPr>
                <w:rFonts w:eastAsia="Times New Roman" w:cs="Times New Roman"/>
                <w:b/>
                <w:bCs/>
                <w:color w:val="000000"/>
              </w:rPr>
            </w:pPr>
            <w:r w:rsidRPr="005355F9">
              <w:rPr>
                <w:rFonts w:eastAsia="Times New Roman" w:cs="Times New Roman"/>
                <w:b/>
                <w:bCs/>
                <w:color w:val="000000"/>
              </w:rPr>
              <w:t>(</w:t>
            </w:r>
            <w:proofErr w:type="gramStart"/>
            <w:r w:rsidRPr="005355F9">
              <w:rPr>
                <w:rFonts w:eastAsia="Times New Roman" w:cs="Times New Roman"/>
                <w:b/>
                <w:bCs/>
                <w:color w:val="000000"/>
              </w:rPr>
              <w:t>roof</w:t>
            </w:r>
            <w:proofErr w:type="gramEnd"/>
            <w:r w:rsidRPr="005355F9">
              <w:rPr>
                <w:rFonts w:eastAsia="Times New Roman" w:cs="Times New Roman"/>
                <w:b/>
                <w:bCs/>
                <w:color w:val="000000"/>
              </w:rPr>
              <w:t>, wall)</w:t>
            </w:r>
          </w:p>
        </w:tc>
        <w:tc>
          <w:tcPr>
            <w:tcW w:w="3000" w:type="dxa"/>
            <w:vMerge/>
            <w:tcBorders>
              <w:top w:val="nil"/>
              <w:left w:val="single" w:sz="8" w:space="0" w:color="auto"/>
              <w:bottom w:val="single" w:sz="8" w:space="0" w:color="000000"/>
              <w:right w:val="single" w:sz="8" w:space="0" w:color="auto"/>
            </w:tcBorders>
            <w:vAlign w:val="center"/>
            <w:hideMark/>
          </w:tcPr>
          <w:p w14:paraId="5ED42C69" w14:textId="77777777" w:rsidR="005355F9" w:rsidRPr="005355F9" w:rsidRDefault="005355F9" w:rsidP="005355F9">
            <w:pPr>
              <w:spacing w:after="0" w:line="240" w:lineRule="auto"/>
              <w:rPr>
                <w:rFonts w:eastAsia="Times New Roman" w:cs="Times New Roman"/>
                <w:color w:val="000000"/>
              </w:rPr>
            </w:pPr>
          </w:p>
        </w:tc>
      </w:tr>
      <w:tr w:rsidR="005355F9" w:rsidRPr="005355F9" w14:paraId="00ED3F8E" w14:textId="77777777" w:rsidTr="005355F9">
        <w:trPr>
          <w:trHeight w:val="288"/>
          <w:jc w:val="center"/>
        </w:trPr>
        <w:tc>
          <w:tcPr>
            <w:tcW w:w="960" w:type="dxa"/>
            <w:vMerge/>
            <w:tcBorders>
              <w:top w:val="nil"/>
              <w:left w:val="single" w:sz="8" w:space="0" w:color="auto"/>
              <w:bottom w:val="single" w:sz="8" w:space="0" w:color="000000"/>
              <w:right w:val="single" w:sz="8" w:space="0" w:color="auto"/>
            </w:tcBorders>
            <w:vAlign w:val="center"/>
            <w:hideMark/>
          </w:tcPr>
          <w:p w14:paraId="213AF169" w14:textId="77777777" w:rsidR="005355F9" w:rsidRPr="005355F9" w:rsidRDefault="005355F9" w:rsidP="005355F9">
            <w:pPr>
              <w:spacing w:after="0" w:line="240" w:lineRule="auto"/>
              <w:rPr>
                <w:rFonts w:eastAsia="Times New Roman" w:cs="Times New Roman"/>
                <w:b/>
                <w:bCs/>
                <w:color w:val="000000"/>
              </w:rPr>
            </w:pPr>
          </w:p>
        </w:tc>
        <w:tc>
          <w:tcPr>
            <w:tcW w:w="2540"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6D4BFD84" w14:textId="77777777" w:rsidR="005355F9" w:rsidRPr="005355F9" w:rsidRDefault="005355F9" w:rsidP="005355F9">
            <w:pPr>
              <w:spacing w:after="0" w:line="240" w:lineRule="auto"/>
              <w:jc w:val="center"/>
              <w:rPr>
                <w:rFonts w:eastAsia="Times New Roman" w:cs="Times New Roman"/>
                <w:b/>
                <w:bCs/>
                <w:color w:val="000000"/>
              </w:rPr>
            </w:pPr>
            <w:r w:rsidRPr="005355F9">
              <w:rPr>
                <w:rFonts w:eastAsia="Times New Roman" w:cs="Times New Roman"/>
                <w:b/>
                <w:bCs/>
                <w:color w:val="000000"/>
              </w:rPr>
              <w:t>Others</w:t>
            </w:r>
          </w:p>
        </w:tc>
        <w:tc>
          <w:tcPr>
            <w:tcW w:w="3000" w:type="dxa"/>
            <w:tcBorders>
              <w:top w:val="nil"/>
              <w:left w:val="nil"/>
              <w:bottom w:val="nil"/>
              <w:right w:val="single" w:sz="8" w:space="0" w:color="auto"/>
            </w:tcBorders>
            <w:shd w:val="clear" w:color="auto" w:fill="auto"/>
            <w:noWrap/>
            <w:vAlign w:val="center"/>
            <w:hideMark/>
          </w:tcPr>
          <w:p w14:paraId="1749AFE2" w14:textId="77777777" w:rsidR="005355F9" w:rsidRPr="005355F9" w:rsidRDefault="005355F9" w:rsidP="005355F9">
            <w:pPr>
              <w:spacing w:after="0" w:line="240" w:lineRule="auto"/>
              <w:jc w:val="center"/>
              <w:rPr>
                <w:rFonts w:eastAsia="Times New Roman" w:cs="Times New Roman"/>
                <w:color w:val="000000"/>
              </w:rPr>
            </w:pPr>
            <w:proofErr w:type="spellStart"/>
            <w:r w:rsidRPr="005355F9">
              <w:rPr>
                <w:rFonts w:eastAsia="Times New Roman" w:cs="Times New Roman"/>
                <w:color w:val="000000"/>
              </w:rPr>
              <w:t>Fveg_G</w:t>
            </w:r>
            <w:proofErr w:type="spellEnd"/>
            <w:r w:rsidRPr="005355F9">
              <w:rPr>
                <w:rFonts w:eastAsia="Times New Roman" w:cs="Times New Roman"/>
                <w:color w:val="000000"/>
              </w:rPr>
              <w:t xml:space="preserve"> = 0.5;</w:t>
            </w:r>
          </w:p>
        </w:tc>
      </w:tr>
      <w:tr w:rsidR="005355F9" w:rsidRPr="005355F9" w14:paraId="5C0ED079" w14:textId="77777777" w:rsidTr="005355F9">
        <w:trPr>
          <w:trHeight w:val="288"/>
          <w:jc w:val="center"/>
        </w:trPr>
        <w:tc>
          <w:tcPr>
            <w:tcW w:w="960" w:type="dxa"/>
            <w:vMerge/>
            <w:tcBorders>
              <w:top w:val="nil"/>
              <w:left w:val="single" w:sz="8" w:space="0" w:color="auto"/>
              <w:bottom w:val="single" w:sz="8" w:space="0" w:color="000000"/>
              <w:right w:val="single" w:sz="8" w:space="0" w:color="auto"/>
            </w:tcBorders>
            <w:vAlign w:val="center"/>
            <w:hideMark/>
          </w:tcPr>
          <w:p w14:paraId="28ABE4E2" w14:textId="77777777" w:rsidR="005355F9" w:rsidRPr="005355F9" w:rsidRDefault="005355F9" w:rsidP="005355F9">
            <w:pPr>
              <w:spacing w:after="0" w:line="240" w:lineRule="auto"/>
              <w:rPr>
                <w:rFonts w:eastAsia="Times New Roman" w:cs="Times New Roman"/>
                <w:b/>
                <w:bCs/>
                <w:color w:val="000000"/>
              </w:rPr>
            </w:pPr>
          </w:p>
        </w:tc>
        <w:tc>
          <w:tcPr>
            <w:tcW w:w="2540" w:type="dxa"/>
            <w:vMerge/>
            <w:tcBorders>
              <w:top w:val="nil"/>
              <w:left w:val="single" w:sz="8" w:space="0" w:color="auto"/>
              <w:bottom w:val="single" w:sz="8" w:space="0" w:color="000000"/>
              <w:right w:val="single" w:sz="8" w:space="0" w:color="auto"/>
            </w:tcBorders>
            <w:vAlign w:val="center"/>
            <w:hideMark/>
          </w:tcPr>
          <w:p w14:paraId="657871B7" w14:textId="77777777" w:rsidR="005355F9" w:rsidRPr="005355F9" w:rsidRDefault="005355F9" w:rsidP="005355F9">
            <w:pPr>
              <w:spacing w:after="0" w:line="240" w:lineRule="auto"/>
              <w:rPr>
                <w:rFonts w:eastAsia="Times New Roman" w:cs="Times New Roman"/>
                <w:b/>
                <w:bCs/>
                <w:color w:val="000000"/>
              </w:rPr>
            </w:pPr>
          </w:p>
        </w:tc>
        <w:tc>
          <w:tcPr>
            <w:tcW w:w="3000" w:type="dxa"/>
            <w:tcBorders>
              <w:top w:val="nil"/>
              <w:left w:val="nil"/>
              <w:bottom w:val="nil"/>
              <w:right w:val="single" w:sz="8" w:space="0" w:color="auto"/>
            </w:tcBorders>
            <w:shd w:val="clear" w:color="auto" w:fill="auto"/>
            <w:noWrap/>
            <w:vAlign w:val="center"/>
            <w:hideMark/>
          </w:tcPr>
          <w:p w14:paraId="58AF66FD" w14:textId="77777777" w:rsidR="005355F9" w:rsidRPr="005355F9" w:rsidRDefault="005355F9" w:rsidP="005355F9">
            <w:pPr>
              <w:spacing w:after="0" w:line="240" w:lineRule="auto"/>
              <w:jc w:val="center"/>
              <w:rPr>
                <w:rFonts w:eastAsia="Times New Roman" w:cs="Times New Roman"/>
                <w:color w:val="000000"/>
              </w:rPr>
            </w:pPr>
            <w:proofErr w:type="spellStart"/>
            <w:r w:rsidRPr="005355F9">
              <w:rPr>
                <w:rFonts w:eastAsia="Times New Roman" w:cs="Times New Roman"/>
                <w:color w:val="000000"/>
              </w:rPr>
              <w:t>Fbare_G</w:t>
            </w:r>
            <w:proofErr w:type="spellEnd"/>
            <w:r w:rsidRPr="005355F9">
              <w:rPr>
                <w:rFonts w:eastAsia="Times New Roman" w:cs="Times New Roman"/>
                <w:color w:val="000000"/>
              </w:rPr>
              <w:t xml:space="preserve"> = 0;</w:t>
            </w:r>
          </w:p>
        </w:tc>
      </w:tr>
      <w:tr w:rsidR="005355F9" w:rsidRPr="005355F9" w14:paraId="66237F3F" w14:textId="77777777" w:rsidTr="005355F9">
        <w:trPr>
          <w:trHeight w:val="888"/>
          <w:jc w:val="center"/>
        </w:trPr>
        <w:tc>
          <w:tcPr>
            <w:tcW w:w="960" w:type="dxa"/>
            <w:vMerge/>
            <w:tcBorders>
              <w:top w:val="nil"/>
              <w:left w:val="single" w:sz="8" w:space="0" w:color="auto"/>
              <w:bottom w:val="single" w:sz="4" w:space="0" w:color="auto"/>
              <w:right w:val="single" w:sz="8" w:space="0" w:color="auto"/>
            </w:tcBorders>
            <w:vAlign w:val="center"/>
            <w:hideMark/>
          </w:tcPr>
          <w:p w14:paraId="3F60A69F" w14:textId="77777777" w:rsidR="005355F9" w:rsidRPr="005355F9" w:rsidRDefault="005355F9" w:rsidP="005355F9">
            <w:pPr>
              <w:spacing w:after="0" w:line="240" w:lineRule="auto"/>
              <w:rPr>
                <w:rFonts w:eastAsia="Times New Roman" w:cs="Times New Roman"/>
                <w:b/>
                <w:bCs/>
                <w:color w:val="000000"/>
              </w:rPr>
            </w:pPr>
          </w:p>
        </w:tc>
        <w:tc>
          <w:tcPr>
            <w:tcW w:w="2540" w:type="dxa"/>
            <w:vMerge/>
            <w:tcBorders>
              <w:top w:val="nil"/>
              <w:left w:val="single" w:sz="8" w:space="0" w:color="auto"/>
              <w:bottom w:val="single" w:sz="8" w:space="0" w:color="000000"/>
              <w:right w:val="single" w:sz="8" w:space="0" w:color="auto"/>
            </w:tcBorders>
            <w:vAlign w:val="center"/>
            <w:hideMark/>
          </w:tcPr>
          <w:p w14:paraId="79E4F47B" w14:textId="77777777" w:rsidR="005355F9" w:rsidRPr="005355F9" w:rsidRDefault="005355F9" w:rsidP="005355F9">
            <w:pPr>
              <w:spacing w:after="0" w:line="240" w:lineRule="auto"/>
              <w:rPr>
                <w:rFonts w:eastAsia="Times New Roman" w:cs="Times New Roman"/>
                <w:b/>
                <w:bCs/>
                <w:color w:val="000000"/>
              </w:rPr>
            </w:pPr>
          </w:p>
        </w:tc>
        <w:tc>
          <w:tcPr>
            <w:tcW w:w="3000" w:type="dxa"/>
            <w:tcBorders>
              <w:top w:val="nil"/>
              <w:left w:val="nil"/>
              <w:bottom w:val="single" w:sz="8" w:space="0" w:color="auto"/>
              <w:right w:val="single" w:sz="8" w:space="0" w:color="auto"/>
            </w:tcBorders>
            <w:shd w:val="clear" w:color="auto" w:fill="auto"/>
            <w:vAlign w:val="center"/>
            <w:hideMark/>
          </w:tcPr>
          <w:p w14:paraId="5F8400E7" w14:textId="41D25555" w:rsidR="005355F9" w:rsidRPr="005355F9" w:rsidRDefault="005355F9" w:rsidP="005355F9">
            <w:pPr>
              <w:spacing w:after="0" w:line="240" w:lineRule="auto"/>
              <w:jc w:val="center"/>
              <w:rPr>
                <w:rFonts w:eastAsia="Times New Roman" w:cs="Times New Roman"/>
                <w:color w:val="000000"/>
              </w:rPr>
            </w:pPr>
            <w:proofErr w:type="spellStart"/>
            <w:r w:rsidRPr="005355F9">
              <w:rPr>
                <w:rFonts w:eastAsia="Times New Roman" w:cs="Times New Roman"/>
                <w:color w:val="000000"/>
              </w:rPr>
              <w:t>Fimp_G</w:t>
            </w:r>
            <w:proofErr w:type="spellEnd"/>
            <w:r w:rsidRPr="005355F9">
              <w:rPr>
                <w:rFonts w:eastAsia="Times New Roman" w:cs="Times New Roman"/>
                <w:color w:val="000000"/>
              </w:rPr>
              <w:t xml:space="preserve"> = 0.5</w:t>
            </w:r>
            <w:r w:rsidRPr="005355F9">
              <w:rPr>
                <w:rFonts w:eastAsia="Times New Roman" w:cs="Times New Roman"/>
                <w:color w:val="000000"/>
              </w:rPr>
              <w:br/>
              <w:t>Width canyon = 23m</w:t>
            </w:r>
            <w:r w:rsidR="00C8616F">
              <w:rPr>
                <w:rFonts w:eastAsia="Times New Roman" w:cs="Times New Roman"/>
                <w:color w:val="000000"/>
              </w:rPr>
              <w:fldChar w:fldCharType="begin"/>
            </w:r>
            <w:r w:rsidR="00C8616F">
              <w:rPr>
                <w:rFonts w:eastAsia="Times New Roman" w:cs="Times New Roman"/>
                <w:color w:val="000000"/>
              </w:rPr>
              <w:instrText xml:space="preserve"> ADDIN ZOTERO_ITEM CSL_CITATION {"citationID":"kLbRCjSs","properties":{"formattedCitation":"[2]","plainCitation":"[2]","noteIndex":0},"citationItems":[{"id":1288,"uris":["http://zotero.org/users/3944343/items/J2JIZLTK"],"itemData":{"id":1288,"type":"article-journal","abstract":"Urban climate models can predict the environmental impacts of urban development by simulating the exchange processes between the atmosphere and urban surfaces. A comprehensive simulation of urban climate requires adequate representation of the exchanges of momentum, heat, and water between the atmosphere and the impervious, vegetated, or soil surfaces. This study presents the inclusion of hydrological processes in a computationally-efficient urban micro-climate model, the Vertical City Weather Generator (VCWG v2.0.0). VCWG v2.0.0 accounts for not only the interaction between indoor and outdoor environments through parameterizations including building energy, surface energy balance, radiation, and vertical diffusion models, but also the biophysical and ecophysiological behavior of urban vegetation via an advanced hydrology model. VCWG v2.0.0 is evaluated against field measurements from Basel, Switzerland, in 2002, and Vancouver, Canada, in 2008. The model outperforms the previous version by reducing the RMSE of potential temperature, wind speed, and specific humidity by 0.5 K, 0.52 m s−1, and 0.001 kg kg−1, respectively. Inclusion of the hydrology model also improves prediction of sensible/latent heat fluxes with RMSE of 18.1/27.7 W m−2 for the Vancouver case. VCWG v2.0.0 is further assessed by explorations related to seasonal variations, modification of ground vegetation, green and cool roofs, and changes in the Local Climate Zone (LCZ), which are all in reasonable agreement with models and observations in previous studies. VCWG v2.0.0 can be used as a design, prediction, or investigation tool to understand how urban climate variables are influenced as a function of forcing environmental conditions and urban configurations.","container-title":"Building and Environment","DOI":"10.1016/j.buildenv.2021.108406","ISSN":"0360-1323","journalAbbreviation":"Building and Environment","language":"en","page":"108406","source":"ScienceDirect","title":"A comprehensive indoor–outdoor urban climate model with hydrology: The Vertical City Weather Generator (VCWG v2.0.0)","title-short":"A comprehensive indoor–outdoor urban climate model with hydrology","volume":"207","author":[{"family":"Moradi","given":"Mohsen"},{"family":"Krayenhoff","given":"E. Scott"},{"family":"Aliabadi","given":"Amir A."}],"issued":{"date-parts":[["2022",1,1]]}}}],"schema":"https://github.com/citation-style-language/schema/raw/master/csl-citation.json"} </w:instrText>
            </w:r>
            <w:r w:rsidR="00C8616F">
              <w:rPr>
                <w:rFonts w:eastAsia="Times New Roman" w:cs="Times New Roman"/>
                <w:color w:val="000000"/>
              </w:rPr>
              <w:fldChar w:fldCharType="separate"/>
            </w:r>
            <w:r w:rsidR="00C8616F" w:rsidRPr="00C8616F">
              <w:rPr>
                <w:rFonts w:cs="Times New Roman"/>
              </w:rPr>
              <w:t>[2]</w:t>
            </w:r>
            <w:r w:rsidR="00C8616F">
              <w:rPr>
                <w:rFonts w:eastAsia="Times New Roman" w:cs="Times New Roman"/>
                <w:color w:val="000000"/>
              </w:rPr>
              <w:fldChar w:fldCharType="end"/>
            </w:r>
            <w:r w:rsidRPr="005355F9">
              <w:rPr>
                <w:rFonts w:eastAsia="Times New Roman" w:cs="Times New Roman"/>
                <w:color w:val="000000"/>
              </w:rPr>
              <w:t>;</w:t>
            </w:r>
            <w:r w:rsidRPr="005355F9">
              <w:rPr>
                <w:rFonts w:eastAsia="Times New Roman" w:cs="Times New Roman"/>
                <w:color w:val="000000"/>
              </w:rPr>
              <w:br/>
              <w:t>Width roof = 10m</w:t>
            </w:r>
            <w:r w:rsidR="00C8616F">
              <w:rPr>
                <w:rFonts w:eastAsia="Times New Roman" w:cs="Times New Roman"/>
                <w:color w:val="000000"/>
              </w:rPr>
              <w:fldChar w:fldCharType="begin"/>
            </w:r>
            <w:r w:rsidR="00C8616F">
              <w:rPr>
                <w:rFonts w:eastAsia="Times New Roman" w:cs="Times New Roman"/>
                <w:color w:val="000000"/>
              </w:rPr>
              <w:instrText xml:space="preserve"> ADDIN ZOTERO_ITEM CSL_CITATION {"citationID":"b0M0kWYV","properties":{"formattedCitation":"[2]","plainCitation":"[2]","noteIndex":0},"citationItems":[{"id":1288,"uris":["http://zotero.org/users/3944343/items/J2JIZLTK"],"itemData":{"id":1288,"type":"article-journal","abstract":"Urban climate models can predict the environmental impacts of urban development by simulating the exchange processes between the atmosphere and urban surfaces. A comprehensive simulation of urban climate requires adequate representation of the exchanges of momentum, heat, and water between the atmosphere and the impervious, vegetated, or soil surfaces. This study presents the inclusion of hydrological processes in a computationally-efficient urban micro-climate model, the Vertical City Weather Generator (VCWG v2.0.0). VCWG v2.0.0 accounts for not only the interaction between indoor and outdoor environments through parameterizations including building energy, surface energy balance, radiation, and vertical diffusion models, but also the biophysical and ecophysiological behavior of urban vegetation via an advanced hydrology model. VCWG v2.0.0 is evaluated against field measurements from Basel, Switzerland, in 2002, and Vancouver, Canada, in 2008. The model outperforms the previous version by reducing the RMSE of potential temperature, wind speed, and specific humidity by 0.5 K, 0.52 m s−1, and 0.001 kg kg−1, respectively. Inclusion of the hydrology model also improves prediction of sensible/latent heat fluxes with RMSE of 18.1/27.7 W m−2 for the Vancouver case. VCWG v2.0.0 is further assessed by explorations related to seasonal variations, modification of ground vegetation, green and cool roofs, and changes in the Local Climate Zone (LCZ), which are all in reasonable agreement with models and observations in previous studies. VCWG v2.0.0 can be used as a design, prediction, or investigation tool to understand how urban climate variables are influenced as a function of forcing environmental conditions and urban configurations.","container-title":"Building and Environment","DOI":"10.1016/j.buildenv.2021.108406","ISSN":"0360-1323","journalAbbreviation":"Building and Environment","language":"en","page":"108406","source":"ScienceDirect","title":"A comprehensive indoor–outdoor urban climate model with hydrology: The Vertical City Weather Generator (VCWG v2.0.0)","title-short":"A comprehensive indoor–outdoor urban climate model with hydrology","volume":"207","author":[{"family":"Moradi","given":"Mohsen"},{"family":"Krayenhoff","given":"E. Scott"},{"family":"Aliabadi","given":"Amir A."}],"issued":{"date-parts":[["2022",1,1]]}}}],"schema":"https://github.com/citation-style-language/schema/raw/master/csl-citation.json"} </w:instrText>
            </w:r>
            <w:r w:rsidR="00C8616F">
              <w:rPr>
                <w:rFonts w:eastAsia="Times New Roman" w:cs="Times New Roman"/>
                <w:color w:val="000000"/>
              </w:rPr>
              <w:fldChar w:fldCharType="separate"/>
            </w:r>
            <w:r w:rsidR="00C8616F" w:rsidRPr="00C8616F">
              <w:rPr>
                <w:rFonts w:cs="Times New Roman"/>
              </w:rPr>
              <w:t>[2]</w:t>
            </w:r>
            <w:r w:rsidR="00C8616F">
              <w:rPr>
                <w:rFonts w:eastAsia="Times New Roman" w:cs="Times New Roman"/>
                <w:color w:val="000000"/>
              </w:rPr>
              <w:fldChar w:fldCharType="end"/>
            </w:r>
          </w:p>
        </w:tc>
      </w:tr>
      <w:tr w:rsidR="005355F9" w:rsidRPr="005355F9" w14:paraId="688F22EC" w14:textId="77777777" w:rsidTr="005355F9">
        <w:trPr>
          <w:trHeight w:val="288"/>
          <w:jc w:val="center"/>
        </w:trPr>
        <w:tc>
          <w:tcPr>
            <w:tcW w:w="96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AD59236" w14:textId="77777777" w:rsidR="005355F9" w:rsidRPr="005355F9" w:rsidRDefault="005355F9" w:rsidP="005355F9">
            <w:pPr>
              <w:spacing w:after="0" w:line="240" w:lineRule="auto"/>
              <w:jc w:val="center"/>
              <w:rPr>
                <w:rFonts w:eastAsia="Times New Roman" w:cs="Times New Roman"/>
                <w:b/>
                <w:bCs/>
                <w:color w:val="000000"/>
              </w:rPr>
            </w:pPr>
            <w:r w:rsidRPr="005355F9">
              <w:rPr>
                <w:rFonts w:eastAsia="Times New Roman" w:cs="Times New Roman"/>
                <w:b/>
                <w:bCs/>
                <w:color w:val="000000"/>
              </w:rPr>
              <w:t>IDF</w:t>
            </w:r>
          </w:p>
        </w:tc>
        <w:tc>
          <w:tcPr>
            <w:tcW w:w="2540" w:type="dxa"/>
            <w:vMerge w:val="restart"/>
            <w:tcBorders>
              <w:top w:val="nil"/>
              <w:left w:val="single" w:sz="4" w:space="0" w:color="auto"/>
              <w:bottom w:val="nil"/>
              <w:right w:val="single" w:sz="8" w:space="0" w:color="auto"/>
            </w:tcBorders>
            <w:shd w:val="clear" w:color="auto" w:fill="auto"/>
            <w:noWrap/>
            <w:vAlign w:val="center"/>
            <w:hideMark/>
          </w:tcPr>
          <w:p w14:paraId="6E572B42" w14:textId="77777777" w:rsidR="005355F9" w:rsidRPr="005355F9" w:rsidRDefault="005355F9" w:rsidP="005355F9">
            <w:pPr>
              <w:spacing w:after="0" w:line="240" w:lineRule="auto"/>
              <w:jc w:val="center"/>
              <w:rPr>
                <w:rFonts w:eastAsia="Times New Roman" w:cs="Times New Roman"/>
                <w:b/>
                <w:bCs/>
                <w:color w:val="000000"/>
              </w:rPr>
            </w:pPr>
            <w:r w:rsidRPr="005355F9">
              <w:rPr>
                <w:rFonts w:eastAsia="Times New Roman" w:cs="Times New Roman"/>
                <w:b/>
                <w:bCs/>
                <w:color w:val="000000"/>
              </w:rPr>
              <w:t>Prototype IDF models</w:t>
            </w:r>
          </w:p>
        </w:tc>
        <w:tc>
          <w:tcPr>
            <w:tcW w:w="3000" w:type="dxa"/>
            <w:tcBorders>
              <w:top w:val="nil"/>
              <w:left w:val="nil"/>
              <w:bottom w:val="nil"/>
              <w:right w:val="single" w:sz="8" w:space="0" w:color="auto"/>
            </w:tcBorders>
            <w:shd w:val="clear" w:color="auto" w:fill="auto"/>
            <w:noWrap/>
            <w:vAlign w:val="center"/>
            <w:hideMark/>
          </w:tcPr>
          <w:p w14:paraId="212376BE" w14:textId="77777777" w:rsidR="005355F9" w:rsidRPr="005355F9" w:rsidRDefault="005355F9" w:rsidP="005355F9">
            <w:pPr>
              <w:spacing w:after="0" w:line="240" w:lineRule="auto"/>
              <w:jc w:val="center"/>
              <w:rPr>
                <w:rFonts w:eastAsia="Times New Roman" w:cs="Times New Roman"/>
                <w:color w:val="000000"/>
              </w:rPr>
            </w:pPr>
            <w:r w:rsidRPr="005355F9">
              <w:rPr>
                <w:rFonts w:eastAsia="Times New Roman" w:cs="Times New Roman"/>
                <w:color w:val="000000"/>
              </w:rPr>
              <w:t>Post80s</w:t>
            </w:r>
          </w:p>
        </w:tc>
      </w:tr>
      <w:tr w:rsidR="005355F9" w:rsidRPr="005355F9" w14:paraId="0B27A37E" w14:textId="77777777" w:rsidTr="005355F9">
        <w:trPr>
          <w:trHeight w:val="288"/>
          <w:jc w:val="center"/>
        </w:trPr>
        <w:tc>
          <w:tcPr>
            <w:tcW w:w="960" w:type="dxa"/>
            <w:vMerge/>
            <w:tcBorders>
              <w:top w:val="single" w:sz="4" w:space="0" w:color="auto"/>
              <w:left w:val="single" w:sz="4" w:space="0" w:color="auto"/>
              <w:bottom w:val="single" w:sz="4" w:space="0" w:color="auto"/>
              <w:right w:val="single" w:sz="4" w:space="0" w:color="auto"/>
            </w:tcBorders>
            <w:vAlign w:val="center"/>
            <w:hideMark/>
          </w:tcPr>
          <w:p w14:paraId="563BB803" w14:textId="77777777" w:rsidR="005355F9" w:rsidRPr="005355F9" w:rsidRDefault="005355F9" w:rsidP="005355F9">
            <w:pPr>
              <w:spacing w:after="0" w:line="240" w:lineRule="auto"/>
              <w:rPr>
                <w:rFonts w:eastAsia="Times New Roman" w:cs="Times New Roman"/>
                <w:b/>
                <w:bCs/>
                <w:color w:val="000000"/>
              </w:rPr>
            </w:pPr>
          </w:p>
        </w:tc>
        <w:tc>
          <w:tcPr>
            <w:tcW w:w="2540" w:type="dxa"/>
            <w:vMerge/>
            <w:tcBorders>
              <w:top w:val="nil"/>
              <w:left w:val="single" w:sz="4" w:space="0" w:color="auto"/>
              <w:bottom w:val="nil"/>
              <w:right w:val="single" w:sz="8" w:space="0" w:color="auto"/>
            </w:tcBorders>
            <w:vAlign w:val="center"/>
            <w:hideMark/>
          </w:tcPr>
          <w:p w14:paraId="4C0F23BB" w14:textId="77777777" w:rsidR="005355F9" w:rsidRPr="005355F9" w:rsidRDefault="005355F9" w:rsidP="005355F9">
            <w:pPr>
              <w:spacing w:after="0" w:line="240" w:lineRule="auto"/>
              <w:rPr>
                <w:rFonts w:eastAsia="Times New Roman" w:cs="Times New Roman"/>
                <w:b/>
                <w:bCs/>
                <w:color w:val="000000"/>
              </w:rPr>
            </w:pPr>
          </w:p>
        </w:tc>
        <w:tc>
          <w:tcPr>
            <w:tcW w:w="3000" w:type="dxa"/>
            <w:tcBorders>
              <w:top w:val="nil"/>
              <w:left w:val="nil"/>
              <w:bottom w:val="nil"/>
              <w:right w:val="single" w:sz="8" w:space="0" w:color="auto"/>
            </w:tcBorders>
            <w:shd w:val="clear" w:color="auto" w:fill="auto"/>
            <w:noWrap/>
            <w:vAlign w:val="center"/>
            <w:hideMark/>
          </w:tcPr>
          <w:p w14:paraId="7BDA9233" w14:textId="77777777" w:rsidR="005355F9" w:rsidRPr="005355F9" w:rsidRDefault="005355F9" w:rsidP="005355F9">
            <w:pPr>
              <w:spacing w:after="0" w:line="240" w:lineRule="auto"/>
              <w:jc w:val="center"/>
              <w:rPr>
                <w:rFonts w:eastAsia="Times New Roman" w:cs="Times New Roman"/>
                <w:color w:val="000000"/>
              </w:rPr>
            </w:pPr>
            <w:proofErr w:type="spellStart"/>
            <w:r w:rsidRPr="005355F9">
              <w:rPr>
                <w:rFonts w:eastAsia="Times New Roman" w:cs="Times New Roman"/>
                <w:color w:val="000000"/>
              </w:rPr>
              <w:t>SmallOffice</w:t>
            </w:r>
            <w:proofErr w:type="spellEnd"/>
            <w:r w:rsidRPr="005355F9">
              <w:rPr>
                <w:rFonts w:eastAsia="Times New Roman" w:cs="Times New Roman"/>
                <w:color w:val="000000"/>
              </w:rPr>
              <w:t xml:space="preserve"> 4C</w:t>
            </w:r>
          </w:p>
        </w:tc>
      </w:tr>
      <w:tr w:rsidR="005355F9" w:rsidRPr="005355F9" w14:paraId="10F55139" w14:textId="77777777" w:rsidTr="005355F9">
        <w:trPr>
          <w:trHeight w:val="288"/>
          <w:jc w:val="center"/>
        </w:trPr>
        <w:tc>
          <w:tcPr>
            <w:tcW w:w="960" w:type="dxa"/>
            <w:vMerge/>
            <w:tcBorders>
              <w:top w:val="single" w:sz="4" w:space="0" w:color="auto"/>
              <w:left w:val="single" w:sz="4" w:space="0" w:color="auto"/>
              <w:bottom w:val="single" w:sz="4" w:space="0" w:color="auto"/>
              <w:right w:val="nil"/>
            </w:tcBorders>
            <w:vAlign w:val="center"/>
            <w:hideMark/>
          </w:tcPr>
          <w:p w14:paraId="0AB7E115" w14:textId="77777777" w:rsidR="005355F9" w:rsidRPr="005355F9" w:rsidRDefault="005355F9" w:rsidP="005355F9">
            <w:pPr>
              <w:spacing w:after="0" w:line="240" w:lineRule="auto"/>
              <w:rPr>
                <w:rFonts w:eastAsia="Times New Roman" w:cs="Times New Roman"/>
                <w:b/>
                <w:bCs/>
                <w:color w:val="000000"/>
              </w:rPr>
            </w:pPr>
          </w:p>
        </w:tc>
        <w:tc>
          <w:tcPr>
            <w:tcW w:w="25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B42A0F8" w14:textId="77777777" w:rsidR="005355F9" w:rsidRPr="005355F9" w:rsidRDefault="005355F9" w:rsidP="005355F9">
            <w:pPr>
              <w:spacing w:after="0" w:line="240" w:lineRule="auto"/>
              <w:jc w:val="center"/>
              <w:rPr>
                <w:rFonts w:eastAsia="Times New Roman" w:cs="Times New Roman"/>
                <w:b/>
                <w:bCs/>
                <w:color w:val="000000"/>
              </w:rPr>
            </w:pPr>
            <w:r w:rsidRPr="005355F9">
              <w:rPr>
                <w:rFonts w:eastAsia="Times New Roman" w:cs="Times New Roman"/>
                <w:b/>
                <w:bCs/>
                <w:color w:val="000000"/>
              </w:rPr>
              <w:t>Internal Gains</w:t>
            </w:r>
          </w:p>
        </w:tc>
        <w:tc>
          <w:tcPr>
            <w:tcW w:w="3000" w:type="dxa"/>
            <w:tcBorders>
              <w:top w:val="single" w:sz="4" w:space="0" w:color="auto"/>
              <w:left w:val="nil"/>
              <w:bottom w:val="single" w:sz="4" w:space="0" w:color="auto"/>
              <w:right w:val="single" w:sz="4" w:space="0" w:color="auto"/>
            </w:tcBorders>
            <w:shd w:val="clear" w:color="auto" w:fill="auto"/>
            <w:noWrap/>
            <w:vAlign w:val="center"/>
            <w:hideMark/>
          </w:tcPr>
          <w:p w14:paraId="562628BA" w14:textId="77777777" w:rsidR="005355F9" w:rsidRPr="005355F9" w:rsidRDefault="005355F9" w:rsidP="005355F9">
            <w:pPr>
              <w:spacing w:after="0" w:line="240" w:lineRule="auto"/>
              <w:jc w:val="center"/>
              <w:rPr>
                <w:rFonts w:eastAsia="Times New Roman" w:cs="Times New Roman"/>
                <w:color w:val="000000"/>
              </w:rPr>
            </w:pPr>
            <w:r w:rsidRPr="005355F9">
              <w:rPr>
                <w:rFonts w:eastAsia="Times New Roman" w:cs="Times New Roman"/>
                <w:color w:val="000000"/>
              </w:rPr>
              <w:t>Residential</w:t>
            </w:r>
          </w:p>
        </w:tc>
      </w:tr>
      <w:tr w:rsidR="005355F9" w:rsidRPr="005355F9" w14:paraId="5611775A" w14:textId="77777777" w:rsidTr="005355F9">
        <w:trPr>
          <w:trHeight w:val="288"/>
          <w:jc w:val="center"/>
        </w:trPr>
        <w:tc>
          <w:tcPr>
            <w:tcW w:w="960" w:type="dxa"/>
            <w:vMerge/>
            <w:tcBorders>
              <w:top w:val="single" w:sz="4" w:space="0" w:color="auto"/>
              <w:left w:val="single" w:sz="4" w:space="0" w:color="auto"/>
              <w:bottom w:val="single" w:sz="4" w:space="0" w:color="auto"/>
              <w:right w:val="nil"/>
            </w:tcBorders>
            <w:vAlign w:val="center"/>
            <w:hideMark/>
          </w:tcPr>
          <w:p w14:paraId="2E39AF88" w14:textId="77777777" w:rsidR="005355F9" w:rsidRPr="005355F9" w:rsidRDefault="005355F9" w:rsidP="005355F9">
            <w:pPr>
              <w:spacing w:after="0" w:line="240" w:lineRule="auto"/>
              <w:rPr>
                <w:rFonts w:eastAsia="Times New Roman" w:cs="Times New Roman"/>
                <w:b/>
                <w:bCs/>
                <w:color w:val="000000"/>
              </w:rPr>
            </w:pPr>
          </w:p>
        </w:tc>
        <w:tc>
          <w:tcPr>
            <w:tcW w:w="2540" w:type="dxa"/>
            <w:tcBorders>
              <w:top w:val="nil"/>
              <w:left w:val="single" w:sz="4" w:space="0" w:color="auto"/>
              <w:bottom w:val="single" w:sz="4" w:space="0" w:color="auto"/>
              <w:right w:val="single" w:sz="4" w:space="0" w:color="auto"/>
            </w:tcBorders>
            <w:shd w:val="clear" w:color="auto" w:fill="auto"/>
            <w:noWrap/>
            <w:vAlign w:val="center"/>
            <w:hideMark/>
          </w:tcPr>
          <w:p w14:paraId="760FB43E" w14:textId="77777777" w:rsidR="005355F9" w:rsidRPr="005355F9" w:rsidRDefault="005355F9" w:rsidP="005355F9">
            <w:pPr>
              <w:spacing w:after="0" w:line="240" w:lineRule="auto"/>
              <w:jc w:val="center"/>
              <w:rPr>
                <w:rFonts w:eastAsia="Times New Roman" w:cs="Times New Roman"/>
                <w:b/>
                <w:bCs/>
                <w:color w:val="000000"/>
              </w:rPr>
            </w:pPr>
            <w:r w:rsidRPr="005355F9">
              <w:rPr>
                <w:rFonts w:eastAsia="Times New Roman" w:cs="Times New Roman"/>
                <w:b/>
                <w:bCs/>
                <w:color w:val="000000"/>
              </w:rPr>
              <w:t>Cooling System</w:t>
            </w:r>
          </w:p>
        </w:tc>
        <w:tc>
          <w:tcPr>
            <w:tcW w:w="3000" w:type="dxa"/>
            <w:tcBorders>
              <w:top w:val="nil"/>
              <w:left w:val="nil"/>
              <w:bottom w:val="single" w:sz="4" w:space="0" w:color="auto"/>
              <w:right w:val="single" w:sz="4" w:space="0" w:color="auto"/>
            </w:tcBorders>
            <w:shd w:val="clear" w:color="auto" w:fill="auto"/>
            <w:noWrap/>
            <w:vAlign w:val="center"/>
            <w:hideMark/>
          </w:tcPr>
          <w:p w14:paraId="5382A56F" w14:textId="77777777" w:rsidR="005355F9" w:rsidRPr="005355F9" w:rsidRDefault="005355F9" w:rsidP="005355F9">
            <w:pPr>
              <w:spacing w:after="0" w:line="240" w:lineRule="auto"/>
              <w:jc w:val="center"/>
              <w:rPr>
                <w:rFonts w:eastAsia="Times New Roman" w:cs="Times New Roman"/>
                <w:color w:val="000000"/>
              </w:rPr>
            </w:pPr>
            <w:r w:rsidRPr="005355F9">
              <w:rPr>
                <w:rFonts w:eastAsia="Times New Roman" w:cs="Times New Roman"/>
                <w:color w:val="000000"/>
              </w:rPr>
              <w:t>Cooling</w:t>
            </w:r>
          </w:p>
        </w:tc>
      </w:tr>
      <w:tr w:rsidR="005355F9" w:rsidRPr="005355F9" w14:paraId="172F9E0B" w14:textId="77777777" w:rsidTr="005355F9">
        <w:trPr>
          <w:trHeight w:val="360"/>
          <w:jc w:val="center"/>
        </w:trPr>
        <w:tc>
          <w:tcPr>
            <w:tcW w:w="960" w:type="dxa"/>
            <w:vMerge/>
            <w:tcBorders>
              <w:top w:val="single" w:sz="4" w:space="0" w:color="auto"/>
              <w:left w:val="single" w:sz="4" w:space="0" w:color="auto"/>
              <w:bottom w:val="single" w:sz="4" w:space="0" w:color="auto"/>
              <w:right w:val="nil"/>
            </w:tcBorders>
            <w:vAlign w:val="center"/>
            <w:hideMark/>
          </w:tcPr>
          <w:p w14:paraId="771CA457" w14:textId="77777777" w:rsidR="005355F9" w:rsidRPr="005355F9" w:rsidRDefault="005355F9" w:rsidP="005355F9">
            <w:pPr>
              <w:spacing w:after="0" w:line="240" w:lineRule="auto"/>
              <w:rPr>
                <w:rFonts w:eastAsia="Times New Roman" w:cs="Times New Roman"/>
                <w:b/>
                <w:bCs/>
                <w:color w:val="000000"/>
              </w:rPr>
            </w:pPr>
          </w:p>
        </w:tc>
        <w:tc>
          <w:tcPr>
            <w:tcW w:w="2540" w:type="dxa"/>
            <w:tcBorders>
              <w:top w:val="nil"/>
              <w:left w:val="single" w:sz="4" w:space="0" w:color="auto"/>
              <w:bottom w:val="single" w:sz="4" w:space="0" w:color="auto"/>
              <w:right w:val="single" w:sz="4" w:space="0" w:color="auto"/>
            </w:tcBorders>
            <w:shd w:val="clear" w:color="auto" w:fill="auto"/>
            <w:noWrap/>
            <w:vAlign w:val="center"/>
            <w:hideMark/>
          </w:tcPr>
          <w:p w14:paraId="20D985FC" w14:textId="77777777" w:rsidR="005355F9" w:rsidRPr="005355F9" w:rsidRDefault="005355F9" w:rsidP="005355F9">
            <w:pPr>
              <w:spacing w:after="0" w:line="240" w:lineRule="auto"/>
              <w:jc w:val="center"/>
              <w:rPr>
                <w:rFonts w:eastAsia="Times New Roman" w:cs="Times New Roman"/>
                <w:b/>
                <w:bCs/>
                <w:color w:val="000000"/>
              </w:rPr>
            </w:pPr>
            <w:r w:rsidRPr="005355F9">
              <w:rPr>
                <w:rFonts w:eastAsia="Times New Roman" w:cs="Times New Roman"/>
                <w:b/>
                <w:bCs/>
                <w:color w:val="000000"/>
              </w:rPr>
              <w:t>Heating System</w:t>
            </w:r>
          </w:p>
        </w:tc>
        <w:tc>
          <w:tcPr>
            <w:tcW w:w="3000" w:type="dxa"/>
            <w:tcBorders>
              <w:top w:val="nil"/>
              <w:left w:val="nil"/>
              <w:bottom w:val="single" w:sz="4" w:space="0" w:color="auto"/>
              <w:right w:val="single" w:sz="4" w:space="0" w:color="auto"/>
            </w:tcBorders>
            <w:shd w:val="clear" w:color="auto" w:fill="auto"/>
            <w:noWrap/>
            <w:vAlign w:val="center"/>
            <w:hideMark/>
          </w:tcPr>
          <w:p w14:paraId="53F5C912" w14:textId="77777777" w:rsidR="005355F9" w:rsidRPr="005355F9" w:rsidRDefault="005355F9" w:rsidP="005355F9">
            <w:pPr>
              <w:spacing w:after="0" w:line="240" w:lineRule="auto"/>
              <w:jc w:val="center"/>
              <w:rPr>
                <w:rFonts w:eastAsia="Times New Roman" w:cs="Times New Roman"/>
                <w:color w:val="000000"/>
              </w:rPr>
            </w:pPr>
            <w:r w:rsidRPr="005355F9">
              <w:rPr>
                <w:rFonts w:eastAsia="Times New Roman" w:cs="Times New Roman"/>
                <w:color w:val="000000"/>
              </w:rPr>
              <w:t>Furnace</w:t>
            </w:r>
          </w:p>
        </w:tc>
      </w:tr>
      <w:tr w:rsidR="005355F9" w:rsidRPr="005355F9" w14:paraId="06763341" w14:textId="77777777" w:rsidTr="005355F9">
        <w:trPr>
          <w:trHeight w:val="408"/>
          <w:jc w:val="center"/>
        </w:trPr>
        <w:tc>
          <w:tcPr>
            <w:tcW w:w="960" w:type="dxa"/>
            <w:vMerge/>
            <w:tcBorders>
              <w:top w:val="single" w:sz="4" w:space="0" w:color="auto"/>
              <w:left w:val="single" w:sz="4" w:space="0" w:color="auto"/>
              <w:bottom w:val="single" w:sz="4" w:space="0" w:color="auto"/>
              <w:right w:val="single" w:sz="4" w:space="0" w:color="auto"/>
            </w:tcBorders>
            <w:vAlign w:val="center"/>
            <w:hideMark/>
          </w:tcPr>
          <w:p w14:paraId="18CED20F" w14:textId="77777777" w:rsidR="005355F9" w:rsidRPr="005355F9" w:rsidRDefault="005355F9" w:rsidP="005355F9">
            <w:pPr>
              <w:spacing w:after="0" w:line="240" w:lineRule="auto"/>
              <w:rPr>
                <w:rFonts w:eastAsia="Times New Roman" w:cs="Times New Roman"/>
                <w:b/>
                <w:bCs/>
                <w:color w:val="000000"/>
              </w:rPr>
            </w:pPr>
          </w:p>
        </w:tc>
        <w:tc>
          <w:tcPr>
            <w:tcW w:w="2540" w:type="dxa"/>
            <w:tcBorders>
              <w:top w:val="nil"/>
              <w:left w:val="single" w:sz="4" w:space="0" w:color="auto"/>
              <w:bottom w:val="nil"/>
              <w:right w:val="single" w:sz="8" w:space="0" w:color="auto"/>
            </w:tcBorders>
            <w:shd w:val="clear" w:color="auto" w:fill="auto"/>
            <w:noWrap/>
            <w:vAlign w:val="center"/>
            <w:hideMark/>
          </w:tcPr>
          <w:p w14:paraId="515D368E" w14:textId="77777777" w:rsidR="005355F9" w:rsidRPr="005355F9" w:rsidRDefault="005355F9" w:rsidP="005355F9">
            <w:pPr>
              <w:spacing w:after="0" w:line="240" w:lineRule="auto"/>
              <w:jc w:val="center"/>
              <w:rPr>
                <w:rFonts w:eastAsia="Times New Roman" w:cs="Times New Roman"/>
                <w:b/>
                <w:bCs/>
                <w:color w:val="000000"/>
              </w:rPr>
            </w:pPr>
            <w:r w:rsidRPr="005355F9">
              <w:rPr>
                <w:rFonts w:eastAsia="Times New Roman" w:cs="Times New Roman"/>
                <w:b/>
                <w:bCs/>
                <w:color w:val="000000"/>
              </w:rPr>
              <w:t>Wall</w:t>
            </w:r>
          </w:p>
        </w:tc>
        <w:tc>
          <w:tcPr>
            <w:tcW w:w="3000" w:type="dxa"/>
            <w:tcBorders>
              <w:top w:val="nil"/>
              <w:left w:val="nil"/>
              <w:bottom w:val="nil"/>
              <w:right w:val="single" w:sz="8" w:space="0" w:color="auto"/>
            </w:tcBorders>
            <w:shd w:val="clear" w:color="auto" w:fill="auto"/>
            <w:vAlign w:val="center"/>
            <w:hideMark/>
          </w:tcPr>
          <w:p w14:paraId="0002CCC4" w14:textId="77777777" w:rsidR="005355F9" w:rsidRPr="005355F9" w:rsidRDefault="005355F9" w:rsidP="005355F9">
            <w:pPr>
              <w:spacing w:after="0" w:line="240" w:lineRule="auto"/>
              <w:jc w:val="center"/>
              <w:rPr>
                <w:rFonts w:eastAsia="Times New Roman" w:cs="Times New Roman"/>
                <w:color w:val="000000"/>
              </w:rPr>
            </w:pPr>
            <w:r w:rsidRPr="005355F9">
              <w:rPr>
                <w:rFonts w:eastAsia="Times New Roman" w:cs="Times New Roman"/>
                <w:color w:val="000000"/>
              </w:rPr>
              <w:t>-</w:t>
            </w:r>
          </w:p>
        </w:tc>
      </w:tr>
      <w:tr w:rsidR="005355F9" w:rsidRPr="005355F9" w14:paraId="0C394016" w14:textId="77777777" w:rsidTr="005355F9">
        <w:trPr>
          <w:trHeight w:val="288"/>
          <w:jc w:val="center"/>
        </w:trPr>
        <w:tc>
          <w:tcPr>
            <w:tcW w:w="960" w:type="dxa"/>
            <w:vMerge/>
            <w:tcBorders>
              <w:top w:val="single" w:sz="4" w:space="0" w:color="auto"/>
              <w:left w:val="single" w:sz="4" w:space="0" w:color="auto"/>
              <w:bottom w:val="single" w:sz="4" w:space="0" w:color="auto"/>
              <w:right w:val="nil"/>
            </w:tcBorders>
            <w:vAlign w:val="center"/>
            <w:hideMark/>
          </w:tcPr>
          <w:p w14:paraId="7F98F2FE" w14:textId="77777777" w:rsidR="005355F9" w:rsidRPr="005355F9" w:rsidRDefault="005355F9" w:rsidP="005355F9">
            <w:pPr>
              <w:spacing w:after="0" w:line="240" w:lineRule="auto"/>
              <w:rPr>
                <w:rFonts w:eastAsia="Times New Roman" w:cs="Times New Roman"/>
                <w:b/>
                <w:bCs/>
                <w:color w:val="000000"/>
              </w:rPr>
            </w:pPr>
          </w:p>
        </w:tc>
        <w:tc>
          <w:tcPr>
            <w:tcW w:w="25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9AEF2A8" w14:textId="77777777" w:rsidR="005355F9" w:rsidRPr="005355F9" w:rsidRDefault="005355F9" w:rsidP="005355F9">
            <w:pPr>
              <w:spacing w:after="0" w:line="240" w:lineRule="auto"/>
              <w:jc w:val="center"/>
              <w:rPr>
                <w:rFonts w:eastAsia="Times New Roman" w:cs="Times New Roman"/>
                <w:b/>
                <w:bCs/>
                <w:color w:val="000000"/>
              </w:rPr>
            </w:pPr>
            <w:r w:rsidRPr="005355F9">
              <w:rPr>
                <w:rFonts w:eastAsia="Times New Roman" w:cs="Times New Roman"/>
                <w:b/>
                <w:bCs/>
                <w:color w:val="000000"/>
              </w:rPr>
              <w:t>Roof</w:t>
            </w:r>
          </w:p>
        </w:tc>
        <w:tc>
          <w:tcPr>
            <w:tcW w:w="3000" w:type="dxa"/>
            <w:tcBorders>
              <w:top w:val="single" w:sz="4" w:space="0" w:color="auto"/>
              <w:left w:val="nil"/>
              <w:bottom w:val="single" w:sz="4" w:space="0" w:color="auto"/>
              <w:right w:val="single" w:sz="4" w:space="0" w:color="auto"/>
            </w:tcBorders>
            <w:shd w:val="clear" w:color="auto" w:fill="auto"/>
            <w:vAlign w:val="center"/>
            <w:hideMark/>
          </w:tcPr>
          <w:p w14:paraId="379FE5A2" w14:textId="77777777" w:rsidR="005355F9" w:rsidRPr="005355F9" w:rsidRDefault="005355F9" w:rsidP="005355F9">
            <w:pPr>
              <w:spacing w:after="0" w:line="240" w:lineRule="auto"/>
              <w:jc w:val="center"/>
              <w:rPr>
                <w:rFonts w:eastAsia="Times New Roman" w:cs="Times New Roman"/>
                <w:color w:val="000000"/>
              </w:rPr>
            </w:pPr>
            <w:r w:rsidRPr="005355F9">
              <w:rPr>
                <w:rFonts w:eastAsia="Times New Roman" w:cs="Times New Roman"/>
                <w:color w:val="000000"/>
              </w:rPr>
              <w:t>-</w:t>
            </w:r>
          </w:p>
        </w:tc>
      </w:tr>
      <w:tr w:rsidR="005355F9" w:rsidRPr="005355F9" w14:paraId="3BF88390" w14:textId="77777777" w:rsidTr="005355F9">
        <w:trPr>
          <w:trHeight w:val="300"/>
          <w:jc w:val="center"/>
        </w:trPr>
        <w:tc>
          <w:tcPr>
            <w:tcW w:w="960" w:type="dxa"/>
            <w:vMerge/>
            <w:tcBorders>
              <w:top w:val="single" w:sz="4" w:space="0" w:color="auto"/>
              <w:left w:val="single" w:sz="4" w:space="0" w:color="auto"/>
              <w:bottom w:val="single" w:sz="4" w:space="0" w:color="auto"/>
              <w:right w:val="nil"/>
            </w:tcBorders>
            <w:vAlign w:val="center"/>
            <w:hideMark/>
          </w:tcPr>
          <w:p w14:paraId="0B5C435E" w14:textId="77777777" w:rsidR="005355F9" w:rsidRPr="005355F9" w:rsidRDefault="005355F9" w:rsidP="005355F9">
            <w:pPr>
              <w:spacing w:after="0" w:line="240" w:lineRule="auto"/>
              <w:rPr>
                <w:rFonts w:eastAsia="Times New Roman" w:cs="Times New Roman"/>
                <w:b/>
                <w:bCs/>
                <w:color w:val="000000"/>
              </w:rPr>
            </w:pPr>
          </w:p>
        </w:tc>
        <w:tc>
          <w:tcPr>
            <w:tcW w:w="2540" w:type="dxa"/>
            <w:tcBorders>
              <w:top w:val="nil"/>
              <w:left w:val="single" w:sz="4" w:space="0" w:color="auto"/>
              <w:bottom w:val="single" w:sz="4" w:space="0" w:color="auto"/>
              <w:right w:val="single" w:sz="4" w:space="0" w:color="auto"/>
            </w:tcBorders>
            <w:shd w:val="clear" w:color="auto" w:fill="auto"/>
            <w:noWrap/>
            <w:vAlign w:val="center"/>
            <w:hideMark/>
          </w:tcPr>
          <w:p w14:paraId="6D91298A" w14:textId="77777777" w:rsidR="005355F9" w:rsidRPr="005355F9" w:rsidRDefault="005355F9" w:rsidP="005355F9">
            <w:pPr>
              <w:spacing w:after="0" w:line="240" w:lineRule="auto"/>
              <w:jc w:val="center"/>
              <w:rPr>
                <w:rFonts w:eastAsia="Times New Roman" w:cs="Times New Roman"/>
                <w:b/>
                <w:bCs/>
                <w:color w:val="000000"/>
              </w:rPr>
            </w:pPr>
            <w:r w:rsidRPr="005355F9">
              <w:rPr>
                <w:rFonts w:eastAsia="Times New Roman" w:cs="Times New Roman"/>
                <w:b/>
                <w:bCs/>
                <w:color w:val="000000"/>
              </w:rPr>
              <w:t>Floor</w:t>
            </w:r>
          </w:p>
        </w:tc>
        <w:tc>
          <w:tcPr>
            <w:tcW w:w="3000" w:type="dxa"/>
            <w:tcBorders>
              <w:top w:val="nil"/>
              <w:left w:val="nil"/>
              <w:bottom w:val="single" w:sz="4" w:space="0" w:color="auto"/>
              <w:right w:val="single" w:sz="4" w:space="0" w:color="auto"/>
            </w:tcBorders>
            <w:shd w:val="clear" w:color="auto" w:fill="auto"/>
            <w:noWrap/>
            <w:vAlign w:val="center"/>
            <w:hideMark/>
          </w:tcPr>
          <w:p w14:paraId="74F37C67" w14:textId="77777777" w:rsidR="005355F9" w:rsidRPr="005355F9" w:rsidRDefault="005355F9" w:rsidP="005355F9">
            <w:pPr>
              <w:spacing w:after="0" w:line="240" w:lineRule="auto"/>
              <w:jc w:val="center"/>
              <w:rPr>
                <w:rFonts w:eastAsia="Times New Roman" w:cs="Times New Roman"/>
                <w:color w:val="000000"/>
              </w:rPr>
            </w:pPr>
            <w:r w:rsidRPr="005355F9">
              <w:rPr>
                <w:rFonts w:eastAsia="Times New Roman" w:cs="Times New Roman"/>
                <w:color w:val="000000"/>
              </w:rPr>
              <w:t>-</w:t>
            </w:r>
          </w:p>
        </w:tc>
      </w:tr>
      <w:tr w:rsidR="005355F9" w:rsidRPr="005355F9" w14:paraId="46887D17" w14:textId="77777777" w:rsidTr="005355F9">
        <w:trPr>
          <w:trHeight w:val="216"/>
          <w:jc w:val="center"/>
        </w:trPr>
        <w:tc>
          <w:tcPr>
            <w:tcW w:w="3500" w:type="dxa"/>
            <w:gridSpan w:val="2"/>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7DC06CD" w14:textId="77777777" w:rsidR="005355F9" w:rsidRPr="005355F9" w:rsidRDefault="005355F9" w:rsidP="005355F9">
            <w:pPr>
              <w:spacing w:after="0" w:line="240" w:lineRule="auto"/>
              <w:jc w:val="center"/>
              <w:rPr>
                <w:rFonts w:eastAsia="Times New Roman" w:cs="Times New Roman"/>
                <w:b/>
                <w:bCs/>
                <w:color w:val="000000"/>
              </w:rPr>
            </w:pPr>
            <w:r w:rsidRPr="005355F9">
              <w:rPr>
                <w:rFonts w:eastAsia="Times New Roman" w:cs="Times New Roman"/>
                <w:b/>
                <w:bCs/>
                <w:color w:val="000000"/>
              </w:rPr>
              <w:t>Forcing Weather Observations</w:t>
            </w:r>
          </w:p>
        </w:tc>
        <w:tc>
          <w:tcPr>
            <w:tcW w:w="3000" w:type="dxa"/>
            <w:tcBorders>
              <w:top w:val="nil"/>
              <w:left w:val="nil"/>
              <w:bottom w:val="nil"/>
              <w:right w:val="single" w:sz="8" w:space="0" w:color="auto"/>
            </w:tcBorders>
            <w:shd w:val="clear" w:color="auto" w:fill="auto"/>
            <w:vAlign w:val="center"/>
            <w:hideMark/>
          </w:tcPr>
          <w:p w14:paraId="5EFDB7FE" w14:textId="77777777" w:rsidR="005355F9" w:rsidRPr="005355F9" w:rsidRDefault="005355F9" w:rsidP="005355F9">
            <w:pPr>
              <w:spacing w:after="0" w:line="240" w:lineRule="auto"/>
              <w:jc w:val="center"/>
              <w:rPr>
                <w:rFonts w:eastAsia="Times New Roman" w:cs="Times New Roman"/>
                <w:color w:val="000000"/>
              </w:rPr>
            </w:pPr>
            <w:r w:rsidRPr="005355F9">
              <w:rPr>
                <w:rFonts w:eastAsia="Times New Roman" w:cs="Times New Roman"/>
                <w:color w:val="000000"/>
              </w:rPr>
              <w:t>Int'l Airport</w:t>
            </w:r>
          </w:p>
        </w:tc>
      </w:tr>
      <w:tr w:rsidR="005355F9" w:rsidRPr="005355F9" w14:paraId="18211E21" w14:textId="77777777" w:rsidTr="005355F9">
        <w:trPr>
          <w:trHeight w:val="828"/>
          <w:jc w:val="center"/>
        </w:trPr>
        <w:tc>
          <w:tcPr>
            <w:tcW w:w="3500" w:type="dxa"/>
            <w:gridSpan w:val="2"/>
            <w:vMerge/>
            <w:tcBorders>
              <w:top w:val="single" w:sz="4" w:space="0" w:color="auto"/>
              <w:left w:val="single" w:sz="4" w:space="0" w:color="auto"/>
              <w:bottom w:val="single" w:sz="4" w:space="0" w:color="auto"/>
              <w:right w:val="single" w:sz="4" w:space="0" w:color="auto"/>
            </w:tcBorders>
            <w:vAlign w:val="center"/>
            <w:hideMark/>
          </w:tcPr>
          <w:p w14:paraId="7D33B1D2" w14:textId="77777777" w:rsidR="005355F9" w:rsidRPr="005355F9" w:rsidRDefault="005355F9" w:rsidP="005355F9">
            <w:pPr>
              <w:spacing w:after="0" w:line="240" w:lineRule="auto"/>
              <w:rPr>
                <w:rFonts w:eastAsia="Times New Roman" w:cs="Times New Roman"/>
                <w:b/>
                <w:bCs/>
                <w:color w:val="000000"/>
              </w:rPr>
            </w:pPr>
          </w:p>
        </w:tc>
        <w:tc>
          <w:tcPr>
            <w:tcW w:w="3000" w:type="dxa"/>
            <w:tcBorders>
              <w:top w:val="nil"/>
              <w:left w:val="nil"/>
              <w:bottom w:val="nil"/>
              <w:right w:val="single" w:sz="8" w:space="0" w:color="auto"/>
            </w:tcBorders>
            <w:shd w:val="clear" w:color="auto" w:fill="auto"/>
            <w:vAlign w:val="center"/>
            <w:hideMark/>
          </w:tcPr>
          <w:p w14:paraId="4339B6A8" w14:textId="77777777" w:rsidR="005355F9" w:rsidRPr="005355F9" w:rsidRDefault="005355F9" w:rsidP="005355F9">
            <w:pPr>
              <w:spacing w:after="0" w:line="240" w:lineRule="auto"/>
              <w:jc w:val="center"/>
              <w:rPr>
                <w:rFonts w:eastAsia="Times New Roman" w:cs="Times New Roman"/>
                <w:color w:val="000000"/>
              </w:rPr>
            </w:pPr>
            <w:r w:rsidRPr="005355F9">
              <w:rPr>
                <w:rFonts w:eastAsia="Times New Roman" w:cs="Times New Roman"/>
                <w:color w:val="000000"/>
              </w:rPr>
              <w:t>(4.26 m air temperature</w:t>
            </w:r>
            <w:r w:rsidRPr="005355F9">
              <w:rPr>
                <w:rFonts w:eastAsia="Times New Roman" w:cs="Times New Roman"/>
                <w:color w:val="000000"/>
              </w:rPr>
              <w:br/>
              <w:t>atmospheric pressure, relative humidity, dew point)</w:t>
            </w:r>
          </w:p>
        </w:tc>
      </w:tr>
      <w:tr w:rsidR="005355F9" w:rsidRPr="005355F9" w14:paraId="6299F9B4" w14:textId="77777777" w:rsidTr="005355F9">
        <w:trPr>
          <w:trHeight w:val="576"/>
          <w:jc w:val="center"/>
        </w:trPr>
        <w:tc>
          <w:tcPr>
            <w:tcW w:w="3500"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98D9C53" w14:textId="77777777" w:rsidR="005355F9" w:rsidRPr="005355F9" w:rsidRDefault="005355F9" w:rsidP="005355F9">
            <w:pPr>
              <w:spacing w:after="0" w:line="240" w:lineRule="auto"/>
              <w:jc w:val="center"/>
              <w:rPr>
                <w:rFonts w:eastAsia="Times New Roman" w:cs="Times New Roman"/>
                <w:b/>
                <w:bCs/>
                <w:color w:val="000000"/>
              </w:rPr>
            </w:pPr>
            <w:r w:rsidRPr="005355F9">
              <w:rPr>
                <w:rFonts w:eastAsia="Times New Roman" w:cs="Times New Roman"/>
                <w:b/>
                <w:bCs/>
                <w:color w:val="000000"/>
              </w:rPr>
              <w:t>Validating Weather Observations</w:t>
            </w:r>
          </w:p>
        </w:tc>
        <w:tc>
          <w:tcPr>
            <w:tcW w:w="3000" w:type="dxa"/>
            <w:tcBorders>
              <w:top w:val="single" w:sz="4" w:space="0" w:color="auto"/>
              <w:left w:val="nil"/>
              <w:bottom w:val="single" w:sz="4" w:space="0" w:color="auto"/>
              <w:right w:val="single" w:sz="4" w:space="0" w:color="auto"/>
            </w:tcBorders>
            <w:shd w:val="clear" w:color="auto" w:fill="auto"/>
            <w:vAlign w:val="center"/>
            <w:hideMark/>
          </w:tcPr>
          <w:p w14:paraId="58B2E8CE" w14:textId="77777777" w:rsidR="005355F9" w:rsidRPr="005355F9" w:rsidRDefault="005355F9" w:rsidP="005355F9">
            <w:pPr>
              <w:spacing w:after="0" w:line="240" w:lineRule="auto"/>
              <w:jc w:val="center"/>
              <w:rPr>
                <w:rFonts w:eastAsia="Times New Roman" w:cs="Times New Roman"/>
                <w:color w:val="000000"/>
              </w:rPr>
            </w:pPr>
            <w:r w:rsidRPr="005355F9">
              <w:rPr>
                <w:rFonts w:eastAsia="Times New Roman" w:cs="Times New Roman"/>
                <w:color w:val="000000"/>
              </w:rPr>
              <w:t>Air temperature profile</w:t>
            </w:r>
            <w:r w:rsidRPr="005355F9">
              <w:rPr>
                <w:rFonts w:eastAsia="Times New Roman" w:cs="Times New Roman"/>
                <w:color w:val="000000"/>
              </w:rPr>
              <w:br/>
              <w:t>[1.2, 26]m</w:t>
            </w:r>
          </w:p>
        </w:tc>
      </w:tr>
    </w:tbl>
    <w:p w14:paraId="00F9DB0F" w14:textId="77777777" w:rsidR="009721B4" w:rsidRPr="009721B4" w:rsidRDefault="009721B4" w:rsidP="009721B4"/>
    <w:p w14:paraId="7C999713" w14:textId="36087497" w:rsidR="00027689" w:rsidRPr="00EA268D" w:rsidRDefault="00027689" w:rsidP="00027689">
      <w:pPr>
        <w:pStyle w:val="Heading2"/>
      </w:pPr>
      <w:r w:rsidRPr="00EA268D">
        <w:t>Performance</w:t>
      </w:r>
    </w:p>
    <w:tbl>
      <w:tblPr>
        <w:tblStyle w:val="TableGrid"/>
        <w:tblW w:w="0" w:type="auto"/>
        <w:tblLook w:val="04A0" w:firstRow="1" w:lastRow="0" w:firstColumn="1" w:lastColumn="0" w:noHBand="0" w:noVBand="1"/>
      </w:tblPr>
      <w:tblGrid>
        <w:gridCol w:w="2337"/>
        <w:gridCol w:w="2337"/>
        <w:gridCol w:w="2338"/>
        <w:gridCol w:w="2338"/>
      </w:tblGrid>
      <w:tr w:rsidR="00027689" w:rsidRPr="00EA268D" w14:paraId="6C20C217" w14:textId="77777777" w:rsidTr="00DC6547">
        <w:tc>
          <w:tcPr>
            <w:tcW w:w="2337" w:type="dxa"/>
          </w:tcPr>
          <w:p w14:paraId="6FB33840" w14:textId="77777777" w:rsidR="00027689" w:rsidRPr="00EA268D" w:rsidRDefault="00027689" w:rsidP="00DC6547">
            <w:pPr>
              <w:rPr>
                <w:rFonts w:cs="Times New Roman"/>
                <w:lang w:eastAsia="en-US"/>
              </w:rPr>
            </w:pPr>
            <w:r w:rsidRPr="00EA268D">
              <w:rPr>
                <w:rFonts w:cs="Times New Roman"/>
                <w:lang w:eastAsia="en-US"/>
              </w:rPr>
              <w:t>CVRMSE (%)</w:t>
            </w:r>
          </w:p>
        </w:tc>
        <w:tc>
          <w:tcPr>
            <w:tcW w:w="2337" w:type="dxa"/>
          </w:tcPr>
          <w:p w14:paraId="4981DD78" w14:textId="77777777" w:rsidR="00027689" w:rsidRPr="00EA268D" w:rsidRDefault="00027689" w:rsidP="00DC6547">
            <w:pPr>
              <w:rPr>
                <w:rFonts w:cs="Times New Roman"/>
                <w:lang w:eastAsia="en-US"/>
              </w:rPr>
            </w:pPr>
            <w:r w:rsidRPr="00EA268D">
              <w:rPr>
                <w:rFonts w:cs="Times New Roman"/>
                <w:lang w:eastAsia="en-US"/>
              </w:rPr>
              <w:t>Rural</w:t>
            </w:r>
          </w:p>
        </w:tc>
        <w:tc>
          <w:tcPr>
            <w:tcW w:w="2338" w:type="dxa"/>
          </w:tcPr>
          <w:p w14:paraId="161A25EE" w14:textId="77777777" w:rsidR="00027689" w:rsidRPr="00EA268D" w:rsidRDefault="00027689" w:rsidP="00DC6547">
            <w:pPr>
              <w:rPr>
                <w:rFonts w:cs="Times New Roman"/>
                <w:lang w:eastAsia="en-US"/>
              </w:rPr>
            </w:pPr>
            <w:proofErr w:type="spellStart"/>
            <w:r w:rsidRPr="00EA268D">
              <w:rPr>
                <w:rFonts w:cs="Times New Roman"/>
                <w:lang w:eastAsia="en-US"/>
              </w:rPr>
              <w:t>OnlyVCWG</w:t>
            </w:r>
            <w:proofErr w:type="spellEnd"/>
          </w:p>
        </w:tc>
        <w:tc>
          <w:tcPr>
            <w:tcW w:w="2338" w:type="dxa"/>
          </w:tcPr>
          <w:p w14:paraId="042DCD11" w14:textId="77777777" w:rsidR="00027689" w:rsidRPr="00EA268D" w:rsidRDefault="00027689" w:rsidP="00DC6547">
            <w:pPr>
              <w:rPr>
                <w:rFonts w:cs="Times New Roman"/>
                <w:lang w:eastAsia="en-US"/>
              </w:rPr>
            </w:pPr>
            <w:r w:rsidRPr="00EA268D">
              <w:rPr>
                <w:rFonts w:cs="Times New Roman"/>
                <w:lang w:eastAsia="en-US"/>
              </w:rPr>
              <w:t>Bypass</w:t>
            </w:r>
          </w:p>
        </w:tc>
      </w:tr>
      <w:tr w:rsidR="00027689" w:rsidRPr="00EA268D" w14:paraId="0A1879D3" w14:textId="77777777" w:rsidTr="00DC6547">
        <w:tc>
          <w:tcPr>
            <w:tcW w:w="2337" w:type="dxa"/>
          </w:tcPr>
          <w:p w14:paraId="3FC2E00C" w14:textId="330CACCF" w:rsidR="00027689" w:rsidRPr="00EA268D" w:rsidRDefault="00027689" w:rsidP="00DC6547">
            <w:pPr>
              <w:rPr>
                <w:rFonts w:cs="Times New Roman"/>
                <w:lang w:eastAsia="en-US"/>
              </w:rPr>
            </w:pPr>
            <w:r w:rsidRPr="00EA268D">
              <w:rPr>
                <w:rFonts w:cs="Times New Roman"/>
                <w:lang w:eastAsia="en-US"/>
              </w:rPr>
              <w:t>1.2m Direct</w:t>
            </w:r>
          </w:p>
        </w:tc>
        <w:tc>
          <w:tcPr>
            <w:tcW w:w="2337" w:type="dxa"/>
          </w:tcPr>
          <w:p w14:paraId="3219F138" w14:textId="427EA5CC" w:rsidR="00027689" w:rsidRPr="00EA268D" w:rsidRDefault="00027689" w:rsidP="00DC6547">
            <w:pPr>
              <w:rPr>
                <w:rFonts w:cs="Times New Roman"/>
                <w:lang w:eastAsia="en-US"/>
              </w:rPr>
            </w:pPr>
            <w:r w:rsidRPr="00EA268D">
              <w:rPr>
                <w:rFonts w:cs="Times New Roman"/>
                <w:lang w:eastAsia="en-US"/>
              </w:rPr>
              <w:t>8.83</w:t>
            </w:r>
          </w:p>
        </w:tc>
        <w:tc>
          <w:tcPr>
            <w:tcW w:w="2338" w:type="dxa"/>
          </w:tcPr>
          <w:p w14:paraId="2847C86A" w14:textId="312F9120" w:rsidR="00027689" w:rsidRPr="00EA268D" w:rsidRDefault="00027689" w:rsidP="00DC6547">
            <w:pPr>
              <w:rPr>
                <w:rFonts w:cs="Times New Roman"/>
                <w:lang w:eastAsia="en-US"/>
              </w:rPr>
            </w:pPr>
            <w:r w:rsidRPr="00EA268D">
              <w:rPr>
                <w:rFonts w:cs="Times New Roman"/>
                <w:lang w:eastAsia="en-US"/>
              </w:rPr>
              <w:t>16.6</w:t>
            </w:r>
          </w:p>
        </w:tc>
        <w:tc>
          <w:tcPr>
            <w:tcW w:w="2338" w:type="dxa"/>
          </w:tcPr>
          <w:p w14:paraId="64E04087" w14:textId="5223B2E6" w:rsidR="00027689" w:rsidRPr="00EA268D" w:rsidRDefault="00027689" w:rsidP="00DC6547">
            <w:pPr>
              <w:rPr>
                <w:rFonts w:cs="Times New Roman"/>
                <w:lang w:eastAsia="en-US"/>
              </w:rPr>
            </w:pPr>
            <w:r w:rsidRPr="00EA268D">
              <w:rPr>
                <w:rFonts w:cs="Times New Roman"/>
                <w:lang w:eastAsia="en-US"/>
              </w:rPr>
              <w:t>17.88</w:t>
            </w:r>
          </w:p>
        </w:tc>
      </w:tr>
      <w:tr w:rsidR="00027689" w:rsidRPr="00EA268D" w14:paraId="14C35B1C" w14:textId="77777777" w:rsidTr="00DC6547">
        <w:tc>
          <w:tcPr>
            <w:tcW w:w="2337" w:type="dxa"/>
          </w:tcPr>
          <w:p w14:paraId="68065403" w14:textId="1F36A9A7" w:rsidR="00027689" w:rsidRPr="00EA268D" w:rsidRDefault="00027689" w:rsidP="00DC6547">
            <w:pPr>
              <w:rPr>
                <w:rFonts w:cs="Times New Roman"/>
                <w:lang w:eastAsia="en-US"/>
              </w:rPr>
            </w:pPr>
            <w:r w:rsidRPr="00EA268D">
              <w:rPr>
                <w:rFonts w:cs="Times New Roman"/>
                <w:lang w:eastAsia="en-US"/>
              </w:rPr>
              <w:t>1.2m Real P0</w:t>
            </w:r>
          </w:p>
        </w:tc>
        <w:tc>
          <w:tcPr>
            <w:tcW w:w="2337" w:type="dxa"/>
          </w:tcPr>
          <w:p w14:paraId="55D1F86A" w14:textId="77777777" w:rsidR="00027689" w:rsidRPr="00EA268D" w:rsidRDefault="00027689" w:rsidP="00DC6547">
            <w:pPr>
              <w:rPr>
                <w:rFonts w:cs="Times New Roman"/>
                <w:lang w:eastAsia="en-US"/>
              </w:rPr>
            </w:pPr>
          </w:p>
        </w:tc>
        <w:tc>
          <w:tcPr>
            <w:tcW w:w="2338" w:type="dxa"/>
          </w:tcPr>
          <w:p w14:paraId="7333E7FA" w14:textId="422CEDD8" w:rsidR="00027689" w:rsidRPr="00EA268D" w:rsidRDefault="00027689" w:rsidP="00DC6547">
            <w:pPr>
              <w:rPr>
                <w:rFonts w:cs="Times New Roman"/>
                <w:lang w:eastAsia="en-US"/>
              </w:rPr>
            </w:pPr>
            <w:r w:rsidRPr="00EA268D">
              <w:rPr>
                <w:rFonts w:cs="Times New Roman"/>
                <w:lang w:eastAsia="en-US"/>
              </w:rPr>
              <w:t>21.19</w:t>
            </w:r>
          </w:p>
        </w:tc>
        <w:tc>
          <w:tcPr>
            <w:tcW w:w="2338" w:type="dxa"/>
          </w:tcPr>
          <w:p w14:paraId="29574A1F" w14:textId="31E4B3DE" w:rsidR="00027689" w:rsidRPr="00EA268D" w:rsidRDefault="00027689" w:rsidP="00DC6547">
            <w:pPr>
              <w:rPr>
                <w:rFonts w:cs="Times New Roman"/>
                <w:lang w:eastAsia="en-US"/>
              </w:rPr>
            </w:pPr>
            <w:r w:rsidRPr="00EA268D">
              <w:rPr>
                <w:rFonts w:cs="Times New Roman"/>
                <w:lang w:eastAsia="en-US"/>
              </w:rPr>
              <w:t>23.33</w:t>
            </w:r>
          </w:p>
        </w:tc>
      </w:tr>
      <w:tr w:rsidR="00027689" w:rsidRPr="00EA268D" w14:paraId="0B430990" w14:textId="77777777" w:rsidTr="00DC6547">
        <w:tc>
          <w:tcPr>
            <w:tcW w:w="2337" w:type="dxa"/>
          </w:tcPr>
          <w:p w14:paraId="258AFE77" w14:textId="3CA38700" w:rsidR="00027689" w:rsidRPr="00EA268D" w:rsidRDefault="00027689" w:rsidP="00DC6547">
            <w:pPr>
              <w:rPr>
                <w:rFonts w:cs="Times New Roman"/>
                <w:lang w:eastAsia="en-US"/>
              </w:rPr>
            </w:pPr>
            <w:r w:rsidRPr="00EA268D">
              <w:rPr>
                <w:rFonts w:cs="Times New Roman"/>
                <w:lang w:eastAsia="en-US"/>
              </w:rPr>
              <w:lastRenderedPageBreak/>
              <w:t>1.2m Real EPW</w:t>
            </w:r>
          </w:p>
        </w:tc>
        <w:tc>
          <w:tcPr>
            <w:tcW w:w="2337" w:type="dxa"/>
          </w:tcPr>
          <w:p w14:paraId="6050E508" w14:textId="77777777" w:rsidR="00027689" w:rsidRPr="00EA268D" w:rsidRDefault="00027689" w:rsidP="00DC6547">
            <w:pPr>
              <w:rPr>
                <w:rFonts w:cs="Times New Roman"/>
                <w:lang w:eastAsia="en-US"/>
              </w:rPr>
            </w:pPr>
          </w:p>
        </w:tc>
        <w:tc>
          <w:tcPr>
            <w:tcW w:w="2338" w:type="dxa"/>
          </w:tcPr>
          <w:p w14:paraId="1A6F60E4" w14:textId="6E80D36E" w:rsidR="00027689" w:rsidRPr="00EA268D" w:rsidRDefault="00027689" w:rsidP="00DC6547">
            <w:pPr>
              <w:rPr>
                <w:rFonts w:cs="Times New Roman"/>
                <w:lang w:eastAsia="en-US"/>
              </w:rPr>
            </w:pPr>
            <w:r w:rsidRPr="00EA268D">
              <w:rPr>
                <w:rFonts w:cs="Times New Roman"/>
                <w:lang w:eastAsia="en-US"/>
              </w:rPr>
              <w:t>16.77</w:t>
            </w:r>
          </w:p>
        </w:tc>
        <w:tc>
          <w:tcPr>
            <w:tcW w:w="2338" w:type="dxa"/>
          </w:tcPr>
          <w:p w14:paraId="3DE4BD68" w14:textId="6C4560FE" w:rsidR="00027689" w:rsidRPr="00EA268D" w:rsidRDefault="00027689" w:rsidP="00DC6547">
            <w:pPr>
              <w:rPr>
                <w:rFonts w:cs="Times New Roman"/>
                <w:lang w:eastAsia="en-US"/>
              </w:rPr>
            </w:pPr>
            <w:r w:rsidRPr="00EA268D">
              <w:rPr>
                <w:rFonts w:cs="Times New Roman"/>
                <w:lang w:eastAsia="en-US"/>
              </w:rPr>
              <w:t>17.87</w:t>
            </w:r>
          </w:p>
        </w:tc>
      </w:tr>
      <w:tr w:rsidR="00027689" w:rsidRPr="00EA268D" w14:paraId="5355FC02" w14:textId="77777777" w:rsidTr="00DC6547">
        <w:tc>
          <w:tcPr>
            <w:tcW w:w="2337" w:type="dxa"/>
          </w:tcPr>
          <w:p w14:paraId="25D2976E" w14:textId="4A99065C" w:rsidR="00027689" w:rsidRPr="00EA268D" w:rsidRDefault="00027689" w:rsidP="00DC6547">
            <w:pPr>
              <w:rPr>
                <w:rFonts w:cs="Times New Roman"/>
                <w:lang w:eastAsia="en-US"/>
              </w:rPr>
            </w:pPr>
            <w:r w:rsidRPr="00EA268D">
              <w:rPr>
                <w:rFonts w:cs="Times New Roman"/>
                <w:lang w:eastAsia="en-US"/>
              </w:rPr>
              <w:t>26m Direct</w:t>
            </w:r>
          </w:p>
        </w:tc>
        <w:tc>
          <w:tcPr>
            <w:tcW w:w="2337" w:type="dxa"/>
          </w:tcPr>
          <w:p w14:paraId="1B0820B1" w14:textId="0CA1F981" w:rsidR="00027689" w:rsidRPr="00EA268D" w:rsidRDefault="00027689" w:rsidP="00DC6547">
            <w:pPr>
              <w:rPr>
                <w:rFonts w:cs="Times New Roman"/>
                <w:lang w:eastAsia="en-US"/>
              </w:rPr>
            </w:pPr>
            <w:r w:rsidRPr="00EA268D">
              <w:rPr>
                <w:rFonts w:cs="Times New Roman"/>
                <w:lang w:eastAsia="en-US"/>
              </w:rPr>
              <w:t>8.83</w:t>
            </w:r>
          </w:p>
        </w:tc>
        <w:tc>
          <w:tcPr>
            <w:tcW w:w="2338" w:type="dxa"/>
          </w:tcPr>
          <w:p w14:paraId="21DAF5F4" w14:textId="56FED83E" w:rsidR="00027689" w:rsidRPr="00EA268D" w:rsidRDefault="00027689" w:rsidP="00DC6547">
            <w:pPr>
              <w:rPr>
                <w:rFonts w:cs="Times New Roman"/>
                <w:lang w:eastAsia="en-US"/>
              </w:rPr>
            </w:pPr>
            <w:r w:rsidRPr="00EA268D">
              <w:rPr>
                <w:rFonts w:cs="Times New Roman"/>
                <w:lang w:eastAsia="en-US"/>
              </w:rPr>
              <w:t>17.56</w:t>
            </w:r>
          </w:p>
        </w:tc>
        <w:tc>
          <w:tcPr>
            <w:tcW w:w="2338" w:type="dxa"/>
          </w:tcPr>
          <w:p w14:paraId="681A4856" w14:textId="3BB2CD87" w:rsidR="00027689" w:rsidRPr="00EA268D" w:rsidRDefault="00027689" w:rsidP="00DC6547">
            <w:pPr>
              <w:rPr>
                <w:rFonts w:cs="Times New Roman"/>
                <w:lang w:eastAsia="en-US"/>
              </w:rPr>
            </w:pPr>
            <w:r w:rsidRPr="00EA268D">
              <w:rPr>
                <w:rFonts w:cs="Times New Roman"/>
                <w:lang w:eastAsia="en-US"/>
              </w:rPr>
              <w:t>17.56</w:t>
            </w:r>
          </w:p>
        </w:tc>
      </w:tr>
      <w:tr w:rsidR="00027689" w:rsidRPr="00EA268D" w14:paraId="2B9E6ED2" w14:textId="77777777" w:rsidTr="00DC6547">
        <w:tc>
          <w:tcPr>
            <w:tcW w:w="2337" w:type="dxa"/>
          </w:tcPr>
          <w:p w14:paraId="24B1C0BB" w14:textId="43DBCA77" w:rsidR="00027689" w:rsidRPr="00EA268D" w:rsidRDefault="00027689" w:rsidP="00DC6547">
            <w:pPr>
              <w:rPr>
                <w:rFonts w:cs="Times New Roman"/>
                <w:lang w:eastAsia="en-US"/>
              </w:rPr>
            </w:pPr>
            <w:r w:rsidRPr="00EA268D">
              <w:rPr>
                <w:rFonts w:cs="Times New Roman"/>
                <w:lang w:eastAsia="en-US"/>
              </w:rPr>
              <w:t>26m Real P0</w:t>
            </w:r>
          </w:p>
        </w:tc>
        <w:tc>
          <w:tcPr>
            <w:tcW w:w="2337" w:type="dxa"/>
          </w:tcPr>
          <w:p w14:paraId="523B7DE7" w14:textId="77777777" w:rsidR="00027689" w:rsidRPr="00EA268D" w:rsidRDefault="00027689" w:rsidP="00DC6547">
            <w:pPr>
              <w:rPr>
                <w:rFonts w:cs="Times New Roman"/>
                <w:lang w:eastAsia="en-US"/>
              </w:rPr>
            </w:pPr>
          </w:p>
        </w:tc>
        <w:tc>
          <w:tcPr>
            <w:tcW w:w="2338" w:type="dxa"/>
          </w:tcPr>
          <w:p w14:paraId="4F59FB0E" w14:textId="081D2DD6" w:rsidR="00027689" w:rsidRPr="00EA268D" w:rsidRDefault="00027689" w:rsidP="00DC6547">
            <w:pPr>
              <w:rPr>
                <w:rFonts w:cs="Times New Roman"/>
                <w:lang w:eastAsia="en-US"/>
              </w:rPr>
            </w:pPr>
            <w:r w:rsidRPr="00EA268D">
              <w:rPr>
                <w:rFonts w:cs="Times New Roman"/>
                <w:lang w:eastAsia="en-US"/>
              </w:rPr>
              <w:t>19.14</w:t>
            </w:r>
          </w:p>
        </w:tc>
        <w:tc>
          <w:tcPr>
            <w:tcW w:w="2338" w:type="dxa"/>
          </w:tcPr>
          <w:p w14:paraId="4A0136C1" w14:textId="15F9866C" w:rsidR="00027689" w:rsidRPr="00EA268D" w:rsidRDefault="00027689" w:rsidP="00DC6547">
            <w:pPr>
              <w:rPr>
                <w:rFonts w:cs="Times New Roman"/>
                <w:lang w:eastAsia="en-US"/>
              </w:rPr>
            </w:pPr>
            <w:r w:rsidRPr="00EA268D">
              <w:rPr>
                <w:rFonts w:cs="Times New Roman"/>
                <w:lang w:eastAsia="en-US"/>
              </w:rPr>
              <w:t>19.14</w:t>
            </w:r>
          </w:p>
        </w:tc>
      </w:tr>
      <w:tr w:rsidR="00027689" w:rsidRPr="00EA268D" w14:paraId="52B6671C" w14:textId="77777777" w:rsidTr="00DC6547">
        <w:tc>
          <w:tcPr>
            <w:tcW w:w="2337" w:type="dxa"/>
          </w:tcPr>
          <w:p w14:paraId="780E268F" w14:textId="57A8C2EC" w:rsidR="00027689" w:rsidRPr="00EA268D" w:rsidRDefault="00027689" w:rsidP="00DC6547">
            <w:pPr>
              <w:rPr>
                <w:rFonts w:cs="Times New Roman"/>
                <w:lang w:eastAsia="en-US"/>
              </w:rPr>
            </w:pPr>
            <w:r w:rsidRPr="00EA268D">
              <w:rPr>
                <w:rFonts w:cs="Times New Roman"/>
                <w:lang w:eastAsia="en-US"/>
              </w:rPr>
              <w:t>26m Real EPW</w:t>
            </w:r>
          </w:p>
        </w:tc>
        <w:tc>
          <w:tcPr>
            <w:tcW w:w="2337" w:type="dxa"/>
          </w:tcPr>
          <w:p w14:paraId="51EA2599" w14:textId="77777777" w:rsidR="00027689" w:rsidRPr="00EA268D" w:rsidRDefault="00027689" w:rsidP="00DC6547">
            <w:pPr>
              <w:rPr>
                <w:rFonts w:cs="Times New Roman"/>
                <w:lang w:eastAsia="en-US"/>
              </w:rPr>
            </w:pPr>
          </w:p>
        </w:tc>
        <w:tc>
          <w:tcPr>
            <w:tcW w:w="2338" w:type="dxa"/>
          </w:tcPr>
          <w:p w14:paraId="1EB13CEB" w14:textId="3426F780" w:rsidR="00027689" w:rsidRPr="00EA268D" w:rsidRDefault="00027689" w:rsidP="00DC6547">
            <w:pPr>
              <w:rPr>
                <w:rFonts w:cs="Times New Roman"/>
                <w:lang w:eastAsia="en-US"/>
              </w:rPr>
            </w:pPr>
            <w:r w:rsidRPr="00EA268D">
              <w:rPr>
                <w:rFonts w:cs="Times New Roman"/>
                <w:lang w:eastAsia="en-US"/>
              </w:rPr>
              <w:t>17.91</w:t>
            </w:r>
          </w:p>
        </w:tc>
        <w:tc>
          <w:tcPr>
            <w:tcW w:w="2338" w:type="dxa"/>
          </w:tcPr>
          <w:p w14:paraId="107AD126" w14:textId="5DCC0229" w:rsidR="00027689" w:rsidRPr="00EA268D" w:rsidRDefault="00027689" w:rsidP="00DC6547">
            <w:pPr>
              <w:rPr>
                <w:rFonts w:cs="Times New Roman"/>
                <w:lang w:eastAsia="en-US"/>
              </w:rPr>
            </w:pPr>
            <w:r w:rsidRPr="00EA268D">
              <w:rPr>
                <w:rFonts w:cs="Times New Roman"/>
                <w:lang w:eastAsia="en-US"/>
              </w:rPr>
              <w:t>17.91</w:t>
            </w:r>
          </w:p>
        </w:tc>
      </w:tr>
    </w:tbl>
    <w:p w14:paraId="332440AF" w14:textId="77777777" w:rsidR="008224F0" w:rsidRPr="00EA268D" w:rsidRDefault="008224F0" w:rsidP="008224F0">
      <w:pPr>
        <w:rPr>
          <w:rFonts w:cs="Times New Roman"/>
          <w:lang w:eastAsia="en-US"/>
        </w:rPr>
      </w:pPr>
    </w:p>
    <w:p w14:paraId="718C09F9" w14:textId="4D1CBD94" w:rsidR="000F651B" w:rsidRPr="00EA268D" w:rsidRDefault="000F651B" w:rsidP="000F651B">
      <w:pPr>
        <w:pStyle w:val="Heading1"/>
        <w:rPr>
          <w:rFonts w:cs="Times New Roman"/>
          <w:lang w:eastAsia="en-US"/>
        </w:rPr>
      </w:pPr>
      <w:r w:rsidRPr="00EA268D">
        <w:rPr>
          <w:rFonts w:cs="Times New Roman"/>
          <w:lang w:eastAsia="en-US"/>
        </w:rPr>
        <w:t>Vancouver Top</w:t>
      </w:r>
      <w:r w:rsidR="005B2527">
        <w:rPr>
          <w:rFonts w:cs="Times New Roman"/>
          <w:lang w:eastAsia="en-US"/>
        </w:rPr>
        <w:t xml:space="preserve"> </w:t>
      </w:r>
      <w:r w:rsidRPr="00EA268D">
        <w:rPr>
          <w:rFonts w:cs="Times New Roman"/>
          <w:lang w:eastAsia="en-US"/>
        </w:rPr>
        <w:t>Forcing</w:t>
      </w:r>
    </w:p>
    <w:p w14:paraId="2CFFCC59" w14:textId="1BE58C5D" w:rsidR="00027689" w:rsidRPr="00EA268D" w:rsidRDefault="005B2527" w:rsidP="003F5940">
      <w:pPr>
        <w:pStyle w:val="Heading2"/>
      </w:pPr>
      <w:r>
        <w:t>Campaign introduction</w:t>
      </w:r>
    </w:p>
    <w:p w14:paraId="2BC3DA4A" w14:textId="59A0B2B3" w:rsidR="003F5940" w:rsidRPr="00EA268D" w:rsidRDefault="005B2527" w:rsidP="005B2527">
      <w:pPr>
        <w:rPr>
          <w:rFonts w:cs="Times New Roman"/>
          <w:lang w:eastAsia="en-US"/>
        </w:rPr>
      </w:pPr>
      <w:r>
        <w:rPr>
          <w:rFonts w:cs="Times New Roman"/>
          <w:lang w:eastAsia="en-US"/>
        </w:rPr>
        <w:t xml:space="preserve">The overall </w:t>
      </w:r>
      <w:proofErr w:type="gramStart"/>
      <w:r>
        <w:rPr>
          <w:rFonts w:cs="Times New Roman"/>
          <w:lang w:eastAsia="en-US"/>
        </w:rPr>
        <w:t>settings</w:t>
      </w:r>
      <w:proofErr w:type="gramEnd"/>
      <w:r>
        <w:rPr>
          <w:rFonts w:cs="Times New Roman"/>
          <w:lang w:eastAsia="en-US"/>
        </w:rPr>
        <w:t xml:space="preserve"> for this campaign is pretty much the same as Vancouver Rural Model, except for the followings:</w:t>
      </w:r>
      <w:r w:rsidR="003F5940" w:rsidRPr="00EA268D">
        <w:rPr>
          <w:rFonts w:cs="Times New Roman"/>
          <w:lang w:eastAsia="en-US"/>
        </w:rPr>
        <w:t xml:space="preserve"> Using an external forcing file with variables specified at the top of the domain. This forcing file is retrieved from ERA5-Land dataset and imposed on top of the urban model, which is 2-5 times of the building height. </w:t>
      </w:r>
      <w:r w:rsidR="0023111C" w:rsidRPr="00EA268D">
        <w:rPr>
          <w:rFonts w:cs="Times New Roman"/>
          <w:lang w:eastAsia="en-US"/>
        </w:rPr>
        <w:fldChar w:fldCharType="begin"/>
      </w:r>
      <w:r w:rsidR="00A95DBF">
        <w:rPr>
          <w:rFonts w:cs="Times New Roman"/>
          <w:lang w:eastAsia="en-US"/>
        </w:rPr>
        <w:instrText xml:space="preserve"> ADDIN ZOTERO_ITEM CSL_CITATION {"citationID":"u6JJO1VD","properties":{"formattedCitation":"[2]","plainCitation":"[2]","noteIndex":0},"citationItems":[{"id":1288,"uris":["http://zotero.org/users/3944343/items/J2JIZLTK"],"itemData":{"id":1288,"type":"article-journal","abstract":"Urban climate models can predict the environmental impacts of urban development by simulating the exchange processes between the atmosphere and urban surfaces. A comprehensive simulation of urban climate requires adequate representation of the exchanges of momentum, heat, and water between the atmosphere and the impervious, vegetated, or soil surfaces. This study presents the inclusion of hydrological processes in a computationally-efficient urban micro-climate model, the Vertical City Weather Generator (VCWG v2.0.0). VCWG v2.0.0 accounts for not only the interaction between indoor and outdoor environments through parameterizations including building energy, surface energy balance, radiation, and vertical diffusion models, but also the biophysical and ecophysiological behavior of urban vegetation via an advanced hydrology model. VCWG v2.0.0 is evaluated against field measurements from Basel, Switzerland, in 2002, and Vancouver, Canada, in 2008. The model outperforms the previous version by reducing the RMSE of potential temperature, wind speed, and specific humidity by 0.5 K, 0.52 m s−1, and 0.001 kg kg−1, respectively. Inclusion of the hydrology model also improves prediction of sensible/latent heat fluxes with RMSE of 18.1/27.7 W m−2 for the Vancouver case. VCWG v2.0.0 is further assessed by explorations related to seasonal variations, modification of ground vegetation, green and cool roofs, and changes in the Local Climate Zone (LCZ), which are all in reasonable agreement with models and observations in previous studies. VCWG v2.0.0 can be used as a design, prediction, or investigation tool to understand how urban climate variables are influenced as a function of forcing environmental conditions and urban configurations.","container-title":"Building and Environment","DOI":"10.1016/j.buildenv.2021.108406","ISSN":"0360-1323","journalAbbreviation":"Building and Environment","language":"en","page":"108406","source":"ScienceDirect","title":"A comprehensive indoor–outdoor urban climate model with hydrology: The Vertical City Weather Generator (VCWG v2.0.0)","title-short":"A comprehensive indoor–outdoor urban climate model with hydrology","volume":"207","author":[{"family":"Moradi","given":"Mohsen"},{"family":"Krayenhoff","given":"E. Scott"},{"family":"Aliabadi","given":"Amir A."}],"issued":{"date-parts":[["2022",1,1]]}}}],"schema":"https://github.com/citation-style-language/schema/raw/master/csl-citation.json"} </w:instrText>
      </w:r>
      <w:r w:rsidR="0023111C" w:rsidRPr="00EA268D">
        <w:rPr>
          <w:rFonts w:cs="Times New Roman"/>
          <w:lang w:eastAsia="en-US"/>
        </w:rPr>
        <w:fldChar w:fldCharType="separate"/>
      </w:r>
      <w:r w:rsidR="00A95DBF" w:rsidRPr="00A95DBF">
        <w:rPr>
          <w:rFonts w:cs="Times New Roman"/>
        </w:rPr>
        <w:t>[2]</w:t>
      </w:r>
      <w:r w:rsidR="0023111C" w:rsidRPr="00EA268D">
        <w:rPr>
          <w:rFonts w:cs="Times New Roman"/>
          <w:lang w:eastAsia="en-US"/>
        </w:rPr>
        <w:fldChar w:fldCharType="end"/>
      </w:r>
    </w:p>
    <w:p w14:paraId="2420BA9C" w14:textId="028D0F05" w:rsidR="000F651B" w:rsidRPr="00EA268D" w:rsidRDefault="000F651B" w:rsidP="000F651B">
      <w:pPr>
        <w:pStyle w:val="Heading2"/>
      </w:pPr>
      <w:r w:rsidRPr="00EA268D">
        <w:t>Performance</w:t>
      </w:r>
    </w:p>
    <w:tbl>
      <w:tblPr>
        <w:tblStyle w:val="TableGrid"/>
        <w:tblW w:w="0" w:type="auto"/>
        <w:tblLook w:val="04A0" w:firstRow="1" w:lastRow="0" w:firstColumn="1" w:lastColumn="0" w:noHBand="0" w:noVBand="1"/>
      </w:tblPr>
      <w:tblGrid>
        <w:gridCol w:w="2337"/>
        <w:gridCol w:w="2337"/>
        <w:gridCol w:w="2338"/>
        <w:gridCol w:w="2338"/>
      </w:tblGrid>
      <w:tr w:rsidR="00027689" w:rsidRPr="00EA268D" w14:paraId="2522987B" w14:textId="77777777" w:rsidTr="00DC6547">
        <w:tc>
          <w:tcPr>
            <w:tcW w:w="2337" w:type="dxa"/>
          </w:tcPr>
          <w:p w14:paraId="41C4353C" w14:textId="77777777" w:rsidR="00027689" w:rsidRPr="00EA268D" w:rsidRDefault="00027689" w:rsidP="00DC6547">
            <w:pPr>
              <w:rPr>
                <w:rFonts w:cs="Times New Roman"/>
                <w:lang w:eastAsia="en-US"/>
              </w:rPr>
            </w:pPr>
            <w:r w:rsidRPr="00EA268D">
              <w:rPr>
                <w:rFonts w:cs="Times New Roman"/>
                <w:lang w:eastAsia="en-US"/>
              </w:rPr>
              <w:t>CVRMSE (%)</w:t>
            </w:r>
          </w:p>
        </w:tc>
        <w:tc>
          <w:tcPr>
            <w:tcW w:w="2337" w:type="dxa"/>
          </w:tcPr>
          <w:p w14:paraId="1F3B1065" w14:textId="77777777" w:rsidR="00027689" w:rsidRPr="00EA268D" w:rsidRDefault="00027689" w:rsidP="00DC6547">
            <w:pPr>
              <w:rPr>
                <w:rFonts w:cs="Times New Roman"/>
                <w:lang w:eastAsia="en-US"/>
              </w:rPr>
            </w:pPr>
            <w:r w:rsidRPr="00EA268D">
              <w:rPr>
                <w:rFonts w:cs="Times New Roman"/>
                <w:lang w:eastAsia="en-US"/>
              </w:rPr>
              <w:t>Rural</w:t>
            </w:r>
          </w:p>
        </w:tc>
        <w:tc>
          <w:tcPr>
            <w:tcW w:w="2338" w:type="dxa"/>
          </w:tcPr>
          <w:p w14:paraId="37F0C51D" w14:textId="77777777" w:rsidR="00027689" w:rsidRPr="00EA268D" w:rsidRDefault="00027689" w:rsidP="00DC6547">
            <w:pPr>
              <w:rPr>
                <w:rFonts w:cs="Times New Roman"/>
                <w:lang w:eastAsia="en-US"/>
              </w:rPr>
            </w:pPr>
            <w:proofErr w:type="spellStart"/>
            <w:r w:rsidRPr="00EA268D">
              <w:rPr>
                <w:rFonts w:cs="Times New Roman"/>
                <w:lang w:eastAsia="en-US"/>
              </w:rPr>
              <w:t>OnlyVCWG</w:t>
            </w:r>
            <w:proofErr w:type="spellEnd"/>
          </w:p>
        </w:tc>
        <w:tc>
          <w:tcPr>
            <w:tcW w:w="2338" w:type="dxa"/>
          </w:tcPr>
          <w:p w14:paraId="2AC6BBE2" w14:textId="77777777" w:rsidR="00027689" w:rsidRPr="00EA268D" w:rsidRDefault="00027689" w:rsidP="00DC6547">
            <w:pPr>
              <w:rPr>
                <w:rFonts w:cs="Times New Roman"/>
                <w:lang w:eastAsia="en-US"/>
              </w:rPr>
            </w:pPr>
            <w:r w:rsidRPr="00EA268D">
              <w:rPr>
                <w:rFonts w:cs="Times New Roman"/>
                <w:lang w:eastAsia="en-US"/>
              </w:rPr>
              <w:t>Bypass</w:t>
            </w:r>
          </w:p>
        </w:tc>
      </w:tr>
      <w:tr w:rsidR="00027689" w:rsidRPr="00EA268D" w14:paraId="44BF0D2D" w14:textId="77777777" w:rsidTr="00DC6547">
        <w:tc>
          <w:tcPr>
            <w:tcW w:w="2337" w:type="dxa"/>
          </w:tcPr>
          <w:p w14:paraId="3B40762F" w14:textId="77777777" w:rsidR="00027689" w:rsidRPr="00EA268D" w:rsidRDefault="00027689" w:rsidP="00DC6547">
            <w:pPr>
              <w:rPr>
                <w:rFonts w:cs="Times New Roman"/>
                <w:lang w:eastAsia="en-US"/>
              </w:rPr>
            </w:pPr>
            <w:r w:rsidRPr="00EA268D">
              <w:rPr>
                <w:rFonts w:cs="Times New Roman"/>
                <w:lang w:eastAsia="en-US"/>
              </w:rPr>
              <w:t>1.2m Direct</w:t>
            </w:r>
          </w:p>
        </w:tc>
        <w:tc>
          <w:tcPr>
            <w:tcW w:w="2337" w:type="dxa"/>
          </w:tcPr>
          <w:p w14:paraId="3302B833" w14:textId="1E469443" w:rsidR="00027689" w:rsidRPr="00EA268D" w:rsidRDefault="00027689" w:rsidP="00DC6547">
            <w:pPr>
              <w:rPr>
                <w:rFonts w:cs="Times New Roman"/>
                <w:lang w:eastAsia="en-US"/>
              </w:rPr>
            </w:pPr>
            <w:r w:rsidRPr="00EA268D">
              <w:rPr>
                <w:rFonts w:cs="Times New Roman"/>
                <w:lang w:eastAsia="en-US"/>
              </w:rPr>
              <w:t>12.83</w:t>
            </w:r>
          </w:p>
        </w:tc>
        <w:tc>
          <w:tcPr>
            <w:tcW w:w="2338" w:type="dxa"/>
          </w:tcPr>
          <w:p w14:paraId="0A614F2D" w14:textId="273EB2D6" w:rsidR="00027689" w:rsidRPr="00EA268D" w:rsidRDefault="00027689" w:rsidP="00DC6547">
            <w:pPr>
              <w:rPr>
                <w:rFonts w:cs="Times New Roman"/>
                <w:lang w:eastAsia="en-US"/>
              </w:rPr>
            </w:pPr>
            <w:r w:rsidRPr="00EA268D">
              <w:rPr>
                <w:rFonts w:cs="Times New Roman"/>
                <w:lang w:eastAsia="en-US"/>
              </w:rPr>
              <w:t>8.99</w:t>
            </w:r>
          </w:p>
        </w:tc>
        <w:tc>
          <w:tcPr>
            <w:tcW w:w="2338" w:type="dxa"/>
          </w:tcPr>
          <w:p w14:paraId="5227323C" w14:textId="4EA28288" w:rsidR="00027689" w:rsidRPr="00EA268D" w:rsidRDefault="00027689" w:rsidP="00DC6547">
            <w:pPr>
              <w:rPr>
                <w:rFonts w:cs="Times New Roman"/>
                <w:lang w:eastAsia="en-US"/>
              </w:rPr>
            </w:pPr>
            <w:r w:rsidRPr="00EA268D">
              <w:rPr>
                <w:rFonts w:cs="Times New Roman"/>
                <w:lang w:eastAsia="en-US"/>
              </w:rPr>
              <w:t>9.3</w:t>
            </w:r>
          </w:p>
        </w:tc>
      </w:tr>
      <w:tr w:rsidR="00027689" w:rsidRPr="00EA268D" w14:paraId="42F8D664" w14:textId="77777777" w:rsidTr="00DC6547">
        <w:tc>
          <w:tcPr>
            <w:tcW w:w="2337" w:type="dxa"/>
          </w:tcPr>
          <w:p w14:paraId="706947F8" w14:textId="77777777" w:rsidR="00027689" w:rsidRPr="00EA268D" w:rsidRDefault="00027689" w:rsidP="00DC6547">
            <w:pPr>
              <w:rPr>
                <w:rFonts w:cs="Times New Roman"/>
                <w:lang w:eastAsia="en-US"/>
              </w:rPr>
            </w:pPr>
            <w:r w:rsidRPr="00EA268D">
              <w:rPr>
                <w:rFonts w:cs="Times New Roman"/>
                <w:lang w:eastAsia="en-US"/>
              </w:rPr>
              <w:t>1.2m Real P0</w:t>
            </w:r>
          </w:p>
        </w:tc>
        <w:tc>
          <w:tcPr>
            <w:tcW w:w="2337" w:type="dxa"/>
          </w:tcPr>
          <w:p w14:paraId="11FAE005" w14:textId="77777777" w:rsidR="00027689" w:rsidRPr="00EA268D" w:rsidRDefault="00027689" w:rsidP="00DC6547">
            <w:pPr>
              <w:rPr>
                <w:rFonts w:cs="Times New Roman"/>
                <w:lang w:eastAsia="en-US"/>
              </w:rPr>
            </w:pPr>
          </w:p>
        </w:tc>
        <w:tc>
          <w:tcPr>
            <w:tcW w:w="2338" w:type="dxa"/>
          </w:tcPr>
          <w:p w14:paraId="6070DB15" w14:textId="4FF11C12" w:rsidR="00027689" w:rsidRPr="00EA268D" w:rsidRDefault="00027689" w:rsidP="00DC6547">
            <w:pPr>
              <w:rPr>
                <w:rFonts w:cs="Times New Roman"/>
                <w:lang w:eastAsia="en-US"/>
              </w:rPr>
            </w:pPr>
            <w:r w:rsidRPr="00EA268D">
              <w:rPr>
                <w:rFonts w:cs="Times New Roman"/>
                <w:lang w:eastAsia="en-US"/>
              </w:rPr>
              <w:t>9.48</w:t>
            </w:r>
          </w:p>
        </w:tc>
        <w:tc>
          <w:tcPr>
            <w:tcW w:w="2338" w:type="dxa"/>
          </w:tcPr>
          <w:p w14:paraId="6491A877" w14:textId="360A11F0" w:rsidR="00027689" w:rsidRPr="00EA268D" w:rsidRDefault="00027689" w:rsidP="00DC6547">
            <w:pPr>
              <w:rPr>
                <w:rFonts w:cs="Times New Roman"/>
                <w:lang w:eastAsia="en-US"/>
              </w:rPr>
            </w:pPr>
            <w:r w:rsidRPr="00EA268D">
              <w:rPr>
                <w:rFonts w:cs="Times New Roman"/>
                <w:lang w:eastAsia="en-US"/>
              </w:rPr>
              <w:t>9.27</w:t>
            </w:r>
          </w:p>
        </w:tc>
      </w:tr>
      <w:tr w:rsidR="00027689" w:rsidRPr="00EA268D" w14:paraId="3B43E790" w14:textId="77777777" w:rsidTr="00DC6547">
        <w:tc>
          <w:tcPr>
            <w:tcW w:w="2337" w:type="dxa"/>
          </w:tcPr>
          <w:p w14:paraId="5F458927" w14:textId="77777777" w:rsidR="00027689" w:rsidRPr="00EA268D" w:rsidRDefault="00027689" w:rsidP="00DC6547">
            <w:pPr>
              <w:rPr>
                <w:rFonts w:cs="Times New Roman"/>
                <w:lang w:eastAsia="en-US"/>
              </w:rPr>
            </w:pPr>
            <w:r w:rsidRPr="00EA268D">
              <w:rPr>
                <w:rFonts w:cs="Times New Roman"/>
                <w:lang w:eastAsia="en-US"/>
              </w:rPr>
              <w:t>1.2m Real EPW</w:t>
            </w:r>
          </w:p>
        </w:tc>
        <w:tc>
          <w:tcPr>
            <w:tcW w:w="2337" w:type="dxa"/>
          </w:tcPr>
          <w:p w14:paraId="09AB7A4F" w14:textId="77777777" w:rsidR="00027689" w:rsidRPr="00EA268D" w:rsidRDefault="00027689" w:rsidP="00DC6547">
            <w:pPr>
              <w:rPr>
                <w:rFonts w:cs="Times New Roman"/>
                <w:lang w:eastAsia="en-US"/>
              </w:rPr>
            </w:pPr>
          </w:p>
        </w:tc>
        <w:tc>
          <w:tcPr>
            <w:tcW w:w="2338" w:type="dxa"/>
          </w:tcPr>
          <w:p w14:paraId="127FD3B6" w14:textId="6FD879F4" w:rsidR="00027689" w:rsidRPr="00EA268D" w:rsidRDefault="00027689" w:rsidP="00DC6547">
            <w:pPr>
              <w:rPr>
                <w:rFonts w:cs="Times New Roman"/>
                <w:lang w:eastAsia="en-US"/>
              </w:rPr>
            </w:pPr>
            <w:r w:rsidRPr="00EA268D">
              <w:rPr>
                <w:rFonts w:cs="Times New Roman"/>
                <w:lang w:eastAsia="en-US"/>
              </w:rPr>
              <w:t>9.24</w:t>
            </w:r>
          </w:p>
        </w:tc>
        <w:tc>
          <w:tcPr>
            <w:tcW w:w="2338" w:type="dxa"/>
          </w:tcPr>
          <w:p w14:paraId="4CE9AAA2" w14:textId="778E94EE" w:rsidR="00027689" w:rsidRPr="00EA268D" w:rsidRDefault="00027689" w:rsidP="00DC6547">
            <w:pPr>
              <w:rPr>
                <w:rFonts w:cs="Times New Roman"/>
                <w:lang w:eastAsia="en-US"/>
              </w:rPr>
            </w:pPr>
            <w:r w:rsidRPr="00EA268D">
              <w:rPr>
                <w:rFonts w:cs="Times New Roman"/>
                <w:lang w:eastAsia="en-US"/>
              </w:rPr>
              <w:t>9.48</w:t>
            </w:r>
          </w:p>
        </w:tc>
      </w:tr>
      <w:tr w:rsidR="00027689" w:rsidRPr="00EA268D" w14:paraId="7CF3CBC9" w14:textId="77777777" w:rsidTr="00DC6547">
        <w:tc>
          <w:tcPr>
            <w:tcW w:w="2337" w:type="dxa"/>
          </w:tcPr>
          <w:p w14:paraId="37174991" w14:textId="77777777" w:rsidR="00027689" w:rsidRPr="00EA268D" w:rsidRDefault="00027689" w:rsidP="00DC6547">
            <w:pPr>
              <w:rPr>
                <w:rFonts w:cs="Times New Roman"/>
                <w:lang w:eastAsia="en-US"/>
              </w:rPr>
            </w:pPr>
            <w:r w:rsidRPr="00EA268D">
              <w:rPr>
                <w:rFonts w:cs="Times New Roman"/>
                <w:lang w:eastAsia="en-US"/>
              </w:rPr>
              <w:t>26m Direct</w:t>
            </w:r>
          </w:p>
        </w:tc>
        <w:tc>
          <w:tcPr>
            <w:tcW w:w="2337" w:type="dxa"/>
          </w:tcPr>
          <w:p w14:paraId="136E19BE" w14:textId="39CA1A32" w:rsidR="00027689" w:rsidRPr="00EA268D" w:rsidRDefault="00027689" w:rsidP="00DC6547">
            <w:pPr>
              <w:rPr>
                <w:rFonts w:cs="Times New Roman"/>
                <w:lang w:eastAsia="en-US"/>
              </w:rPr>
            </w:pPr>
            <w:r w:rsidRPr="00EA268D">
              <w:rPr>
                <w:rFonts w:cs="Times New Roman"/>
                <w:lang w:eastAsia="en-US"/>
              </w:rPr>
              <w:t>12.03</w:t>
            </w:r>
          </w:p>
        </w:tc>
        <w:tc>
          <w:tcPr>
            <w:tcW w:w="2338" w:type="dxa"/>
          </w:tcPr>
          <w:p w14:paraId="01DE4E3E" w14:textId="0328126F" w:rsidR="00027689" w:rsidRPr="00EA268D" w:rsidRDefault="00027689" w:rsidP="00DC6547">
            <w:pPr>
              <w:rPr>
                <w:rFonts w:cs="Times New Roman"/>
                <w:lang w:eastAsia="en-US"/>
              </w:rPr>
            </w:pPr>
            <w:r w:rsidRPr="00EA268D">
              <w:rPr>
                <w:rFonts w:cs="Times New Roman"/>
                <w:lang w:eastAsia="en-US"/>
              </w:rPr>
              <w:t>6.96</w:t>
            </w:r>
          </w:p>
        </w:tc>
        <w:tc>
          <w:tcPr>
            <w:tcW w:w="2338" w:type="dxa"/>
          </w:tcPr>
          <w:p w14:paraId="486C4730" w14:textId="1D29803D" w:rsidR="00027689" w:rsidRPr="00EA268D" w:rsidRDefault="00027689" w:rsidP="00DC6547">
            <w:pPr>
              <w:rPr>
                <w:rFonts w:cs="Times New Roman"/>
                <w:lang w:eastAsia="en-US"/>
              </w:rPr>
            </w:pPr>
            <w:r w:rsidRPr="00EA268D">
              <w:rPr>
                <w:rFonts w:cs="Times New Roman"/>
                <w:lang w:eastAsia="en-US"/>
              </w:rPr>
              <w:t>6.96</w:t>
            </w:r>
          </w:p>
        </w:tc>
      </w:tr>
      <w:tr w:rsidR="00027689" w:rsidRPr="00EA268D" w14:paraId="25F97852" w14:textId="77777777" w:rsidTr="00DC6547">
        <w:tc>
          <w:tcPr>
            <w:tcW w:w="2337" w:type="dxa"/>
          </w:tcPr>
          <w:p w14:paraId="2FDDDC93" w14:textId="77777777" w:rsidR="00027689" w:rsidRPr="00EA268D" w:rsidRDefault="00027689" w:rsidP="00DC6547">
            <w:pPr>
              <w:rPr>
                <w:rFonts w:cs="Times New Roman"/>
                <w:lang w:eastAsia="en-US"/>
              </w:rPr>
            </w:pPr>
            <w:r w:rsidRPr="00EA268D">
              <w:rPr>
                <w:rFonts w:cs="Times New Roman"/>
                <w:lang w:eastAsia="en-US"/>
              </w:rPr>
              <w:t>26m Real P0</w:t>
            </w:r>
          </w:p>
        </w:tc>
        <w:tc>
          <w:tcPr>
            <w:tcW w:w="2337" w:type="dxa"/>
          </w:tcPr>
          <w:p w14:paraId="6D63C54C" w14:textId="77777777" w:rsidR="00027689" w:rsidRPr="00EA268D" w:rsidRDefault="00027689" w:rsidP="00DC6547">
            <w:pPr>
              <w:rPr>
                <w:rFonts w:cs="Times New Roman"/>
                <w:lang w:eastAsia="en-US"/>
              </w:rPr>
            </w:pPr>
          </w:p>
        </w:tc>
        <w:tc>
          <w:tcPr>
            <w:tcW w:w="2338" w:type="dxa"/>
          </w:tcPr>
          <w:p w14:paraId="2794E2E8" w14:textId="10DC3430" w:rsidR="00027689" w:rsidRPr="00EA268D" w:rsidRDefault="00027689" w:rsidP="00DC6547">
            <w:pPr>
              <w:rPr>
                <w:rFonts w:cs="Times New Roman"/>
                <w:lang w:eastAsia="en-US"/>
              </w:rPr>
            </w:pPr>
            <w:r w:rsidRPr="00EA268D">
              <w:rPr>
                <w:rFonts w:cs="Times New Roman"/>
                <w:lang w:eastAsia="en-US"/>
              </w:rPr>
              <w:t>7.52</w:t>
            </w:r>
          </w:p>
        </w:tc>
        <w:tc>
          <w:tcPr>
            <w:tcW w:w="2338" w:type="dxa"/>
          </w:tcPr>
          <w:p w14:paraId="15D1A025" w14:textId="30AB2679" w:rsidR="00027689" w:rsidRPr="00EA268D" w:rsidRDefault="00027689" w:rsidP="00DC6547">
            <w:pPr>
              <w:rPr>
                <w:rFonts w:cs="Times New Roman"/>
                <w:lang w:eastAsia="en-US"/>
              </w:rPr>
            </w:pPr>
            <w:r w:rsidRPr="00EA268D">
              <w:rPr>
                <w:rFonts w:cs="Times New Roman"/>
                <w:lang w:eastAsia="en-US"/>
              </w:rPr>
              <w:t>7.52</w:t>
            </w:r>
          </w:p>
        </w:tc>
      </w:tr>
      <w:tr w:rsidR="00027689" w:rsidRPr="00EA268D" w14:paraId="351201D9" w14:textId="77777777" w:rsidTr="00DC6547">
        <w:tc>
          <w:tcPr>
            <w:tcW w:w="2337" w:type="dxa"/>
          </w:tcPr>
          <w:p w14:paraId="6E89A333" w14:textId="77777777" w:rsidR="00027689" w:rsidRPr="00EA268D" w:rsidRDefault="00027689" w:rsidP="00DC6547">
            <w:pPr>
              <w:rPr>
                <w:rFonts w:cs="Times New Roman"/>
                <w:lang w:eastAsia="en-US"/>
              </w:rPr>
            </w:pPr>
            <w:r w:rsidRPr="00EA268D">
              <w:rPr>
                <w:rFonts w:cs="Times New Roman"/>
                <w:lang w:eastAsia="en-US"/>
              </w:rPr>
              <w:t>26m Real EPW</w:t>
            </w:r>
          </w:p>
        </w:tc>
        <w:tc>
          <w:tcPr>
            <w:tcW w:w="2337" w:type="dxa"/>
          </w:tcPr>
          <w:p w14:paraId="3146CB52" w14:textId="77777777" w:rsidR="00027689" w:rsidRPr="00EA268D" w:rsidRDefault="00027689" w:rsidP="00DC6547">
            <w:pPr>
              <w:rPr>
                <w:rFonts w:cs="Times New Roman"/>
                <w:lang w:eastAsia="en-US"/>
              </w:rPr>
            </w:pPr>
          </w:p>
        </w:tc>
        <w:tc>
          <w:tcPr>
            <w:tcW w:w="2338" w:type="dxa"/>
          </w:tcPr>
          <w:p w14:paraId="03F2E2EF" w14:textId="2C130CDA" w:rsidR="00027689" w:rsidRPr="00EA268D" w:rsidRDefault="00027689" w:rsidP="00DC6547">
            <w:pPr>
              <w:rPr>
                <w:rFonts w:cs="Times New Roman"/>
                <w:lang w:eastAsia="en-US"/>
              </w:rPr>
            </w:pPr>
            <w:r w:rsidRPr="00EA268D">
              <w:rPr>
                <w:rFonts w:cs="Times New Roman"/>
                <w:lang w:eastAsia="en-US"/>
              </w:rPr>
              <w:t>7.38</w:t>
            </w:r>
          </w:p>
        </w:tc>
        <w:tc>
          <w:tcPr>
            <w:tcW w:w="2338" w:type="dxa"/>
          </w:tcPr>
          <w:p w14:paraId="17F88BA5" w14:textId="2005705F" w:rsidR="00027689" w:rsidRPr="00EA268D" w:rsidRDefault="00027689" w:rsidP="00DC6547">
            <w:pPr>
              <w:rPr>
                <w:rFonts w:cs="Times New Roman"/>
                <w:lang w:eastAsia="en-US"/>
              </w:rPr>
            </w:pPr>
            <w:r w:rsidRPr="00EA268D">
              <w:rPr>
                <w:rFonts w:cs="Times New Roman"/>
                <w:lang w:eastAsia="en-US"/>
              </w:rPr>
              <w:t>7.38</w:t>
            </w:r>
          </w:p>
        </w:tc>
      </w:tr>
    </w:tbl>
    <w:p w14:paraId="306F5E7F" w14:textId="60C6F11C" w:rsidR="00873FDF" w:rsidDel="00E25682" w:rsidRDefault="00873FDF" w:rsidP="000F651B">
      <w:pPr>
        <w:rPr>
          <w:del w:id="15" w:author="LipingWang" w:date="2022-10-21T16:52:00Z"/>
          <w:rFonts w:cs="Times New Roman"/>
          <w:lang w:eastAsia="en-US"/>
        </w:rPr>
      </w:pPr>
    </w:p>
    <w:p w14:paraId="4EFCC981" w14:textId="002B690D" w:rsidR="00DB7FA4" w:rsidDel="00E25682" w:rsidRDefault="00DB7FA4" w:rsidP="000F651B">
      <w:pPr>
        <w:rPr>
          <w:del w:id="16" w:author="LipingWang" w:date="2022-10-21T16:52:00Z"/>
          <w:rFonts w:cs="Times New Roman"/>
          <w:lang w:eastAsia="en-US"/>
        </w:rPr>
      </w:pPr>
    </w:p>
    <w:p w14:paraId="5C1A8911" w14:textId="77777777" w:rsidR="00DB7FA4" w:rsidRPr="00EA268D" w:rsidRDefault="00DB7FA4" w:rsidP="000F651B">
      <w:pPr>
        <w:rPr>
          <w:rFonts w:cs="Times New Roman"/>
          <w:lang w:eastAsia="en-US"/>
        </w:rPr>
      </w:pPr>
    </w:p>
    <w:p w14:paraId="54EB7960" w14:textId="15B86E86" w:rsidR="001C13D4" w:rsidRPr="00EA268D" w:rsidRDefault="001C13D4" w:rsidP="001C13D4">
      <w:pPr>
        <w:pStyle w:val="Heading1"/>
        <w:rPr>
          <w:rFonts w:cs="Times New Roman"/>
          <w:lang w:eastAsia="en-US"/>
        </w:rPr>
      </w:pPr>
      <w:r w:rsidRPr="00EA268D">
        <w:rPr>
          <w:rFonts w:cs="Times New Roman"/>
          <w:lang w:eastAsia="en-US"/>
        </w:rPr>
        <w:t>References</w:t>
      </w:r>
    </w:p>
    <w:p w14:paraId="43A1385C" w14:textId="77777777" w:rsidR="00C8616F" w:rsidRPr="00C8616F" w:rsidRDefault="001C13D4" w:rsidP="00C8616F">
      <w:pPr>
        <w:pStyle w:val="Bibliography"/>
        <w:rPr>
          <w:rFonts w:cs="Times New Roman"/>
        </w:rPr>
      </w:pPr>
      <w:r w:rsidRPr="00EA268D">
        <w:rPr>
          <w:lang w:eastAsia="en-US"/>
        </w:rPr>
        <w:fldChar w:fldCharType="begin"/>
      </w:r>
      <w:r w:rsidR="001B4CC2" w:rsidRPr="00EA268D">
        <w:rPr>
          <w:lang w:eastAsia="en-US"/>
        </w:rPr>
        <w:instrText xml:space="preserve"> ADDIN ZOTERO_BIBL {"uncited":[],"omitted":[],"custom":[]} CSL_BIBLIOGRAPHY </w:instrText>
      </w:r>
      <w:r w:rsidRPr="00EA268D">
        <w:rPr>
          <w:lang w:eastAsia="en-US"/>
        </w:rPr>
        <w:fldChar w:fldCharType="separate"/>
      </w:r>
      <w:r w:rsidR="00C8616F" w:rsidRPr="00C8616F">
        <w:rPr>
          <w:rFonts w:cs="Times New Roman"/>
        </w:rPr>
        <w:t>[1]</w:t>
      </w:r>
      <w:r w:rsidR="00C8616F" w:rsidRPr="00C8616F">
        <w:rPr>
          <w:rFonts w:cs="Times New Roman"/>
        </w:rPr>
        <w:tab/>
        <w:t xml:space="preserve">A. Christen and R. Vogt, “Energy and radiation balance of a central European city,” </w:t>
      </w:r>
      <w:r w:rsidR="00C8616F" w:rsidRPr="00C8616F">
        <w:rPr>
          <w:rFonts w:cs="Times New Roman"/>
          <w:i/>
          <w:iCs/>
        </w:rPr>
        <w:t>International Journal of Climatology</w:t>
      </w:r>
      <w:r w:rsidR="00C8616F" w:rsidRPr="00C8616F">
        <w:rPr>
          <w:rFonts w:cs="Times New Roman"/>
        </w:rPr>
        <w:t>, vol. 24, no. 11, pp. 1395–1421, 2004, doi: 10.1002/joc.1074.</w:t>
      </w:r>
    </w:p>
    <w:p w14:paraId="1AFBFC9D" w14:textId="77777777" w:rsidR="00C8616F" w:rsidRPr="00C8616F" w:rsidRDefault="00C8616F" w:rsidP="00C8616F">
      <w:pPr>
        <w:pStyle w:val="Bibliography"/>
        <w:rPr>
          <w:rFonts w:cs="Times New Roman"/>
        </w:rPr>
      </w:pPr>
      <w:r w:rsidRPr="00C8616F">
        <w:rPr>
          <w:rFonts w:cs="Times New Roman"/>
        </w:rPr>
        <w:t>[2]</w:t>
      </w:r>
      <w:r w:rsidRPr="00C8616F">
        <w:rPr>
          <w:rFonts w:cs="Times New Roman"/>
        </w:rPr>
        <w:tab/>
        <w:t xml:space="preserve">M. Moradi, E. S. Krayenhoff, and A. A. Aliabadi, “A comprehensive indoor–outdoor urban climate model with hydrology: The Vertical City Weather Generator (VCWG v2.0.0),” </w:t>
      </w:r>
      <w:r w:rsidRPr="00C8616F">
        <w:rPr>
          <w:rFonts w:cs="Times New Roman"/>
          <w:i/>
          <w:iCs/>
        </w:rPr>
        <w:t>Building and Environment</w:t>
      </w:r>
      <w:r w:rsidRPr="00C8616F">
        <w:rPr>
          <w:rFonts w:cs="Times New Roman"/>
        </w:rPr>
        <w:t>, vol. 207, p. 108406, Jan. 2022, doi: 10.1016/j.buildenv.2021.108406.</w:t>
      </w:r>
    </w:p>
    <w:p w14:paraId="5016C8AF" w14:textId="77777777" w:rsidR="00C8616F" w:rsidRPr="00C8616F" w:rsidRDefault="00C8616F" w:rsidP="00C8616F">
      <w:pPr>
        <w:pStyle w:val="Bibliography"/>
        <w:rPr>
          <w:rFonts w:cs="Times New Roman"/>
        </w:rPr>
      </w:pPr>
      <w:r w:rsidRPr="00C8616F">
        <w:rPr>
          <w:rFonts w:cs="Times New Roman"/>
        </w:rPr>
        <w:t>[3]</w:t>
      </w:r>
      <w:r w:rsidRPr="00C8616F">
        <w:rPr>
          <w:rFonts w:cs="Times New Roman"/>
        </w:rPr>
        <w:tab/>
        <w:t xml:space="preserve">B. Bueno, L. Norford, J. Hidalgo, and G. Pigeon, “The urban weather generator,” </w:t>
      </w:r>
      <w:r w:rsidRPr="00C8616F">
        <w:rPr>
          <w:rFonts w:cs="Times New Roman"/>
          <w:i/>
          <w:iCs/>
        </w:rPr>
        <w:t>Journal of Building Performance Simulation</w:t>
      </w:r>
      <w:r w:rsidRPr="00C8616F">
        <w:rPr>
          <w:rFonts w:cs="Times New Roman"/>
        </w:rPr>
        <w:t>, vol. 6, no. 4, pp. 269–281, Jul. 2013, doi: 10.1080/19401493.2012.718797.</w:t>
      </w:r>
    </w:p>
    <w:p w14:paraId="151DBD84" w14:textId="77777777" w:rsidR="00C8616F" w:rsidRPr="00C8616F" w:rsidRDefault="00C8616F" w:rsidP="00C8616F">
      <w:pPr>
        <w:pStyle w:val="Bibliography"/>
        <w:rPr>
          <w:rFonts w:cs="Times New Roman"/>
        </w:rPr>
      </w:pPr>
      <w:r w:rsidRPr="00C8616F">
        <w:rPr>
          <w:rFonts w:cs="Times New Roman"/>
        </w:rPr>
        <w:t>[4]</w:t>
      </w:r>
      <w:r w:rsidRPr="00C8616F">
        <w:rPr>
          <w:rFonts w:cs="Times New Roman"/>
        </w:rPr>
        <w:tab/>
        <w:t>“BUBBLE - Basel Urban Boundary Layer Experiment.” https://www.mcr.unibas.ch/dolueg2/projects/campaigns/BUBBLE/textpages/ob_frameset.en.htm (accessed Oct. 21, 2022).</w:t>
      </w:r>
    </w:p>
    <w:p w14:paraId="30FC1F8F" w14:textId="77777777" w:rsidR="00C8616F" w:rsidRPr="00C8616F" w:rsidRDefault="00C8616F" w:rsidP="00C8616F">
      <w:pPr>
        <w:pStyle w:val="Bibliography"/>
        <w:rPr>
          <w:rFonts w:cs="Times New Roman"/>
        </w:rPr>
      </w:pPr>
      <w:r w:rsidRPr="00C8616F">
        <w:rPr>
          <w:rFonts w:cs="Times New Roman"/>
        </w:rPr>
        <w:t>[5]</w:t>
      </w:r>
      <w:r w:rsidRPr="00C8616F">
        <w:rPr>
          <w:rFonts w:cs="Times New Roman"/>
        </w:rPr>
        <w:tab/>
        <w:t xml:space="preserve">V. Masson </w:t>
      </w:r>
      <w:r w:rsidRPr="00C8616F">
        <w:rPr>
          <w:rFonts w:cs="Times New Roman"/>
          <w:i/>
          <w:iCs/>
        </w:rPr>
        <w:t>et al.</w:t>
      </w:r>
      <w:r w:rsidRPr="00C8616F">
        <w:rPr>
          <w:rFonts w:cs="Times New Roman"/>
        </w:rPr>
        <w:t xml:space="preserve">, “The Canopy and Aerosol Particles Interactions in TOulouse Urban Layer (CAPITOUL) experiment,” </w:t>
      </w:r>
      <w:r w:rsidRPr="00C8616F">
        <w:rPr>
          <w:rFonts w:cs="Times New Roman"/>
          <w:i/>
          <w:iCs/>
        </w:rPr>
        <w:t>Meteorol Atmos Phys</w:t>
      </w:r>
      <w:r w:rsidRPr="00C8616F">
        <w:rPr>
          <w:rFonts w:cs="Times New Roman"/>
        </w:rPr>
        <w:t>, vol. 102, no. 3, p. 135, Dec. 2008, doi: 10.1007/s00703-008-0289-4.</w:t>
      </w:r>
    </w:p>
    <w:p w14:paraId="53538A0A" w14:textId="77777777" w:rsidR="00C8616F" w:rsidRPr="00C8616F" w:rsidRDefault="00C8616F" w:rsidP="00C8616F">
      <w:pPr>
        <w:pStyle w:val="Bibliography"/>
        <w:rPr>
          <w:rFonts w:cs="Times New Roman"/>
        </w:rPr>
      </w:pPr>
      <w:r w:rsidRPr="00C8616F">
        <w:rPr>
          <w:rFonts w:cs="Times New Roman"/>
        </w:rPr>
        <w:t>[6]</w:t>
      </w:r>
      <w:r w:rsidRPr="00C8616F">
        <w:rPr>
          <w:rFonts w:cs="Times New Roman"/>
        </w:rPr>
        <w:tab/>
        <w:t xml:space="preserve">“Commercial Reference Buildings,” </w:t>
      </w:r>
      <w:r w:rsidRPr="00C8616F">
        <w:rPr>
          <w:rFonts w:cs="Times New Roman"/>
          <w:i/>
          <w:iCs/>
        </w:rPr>
        <w:t>Energy.gov</w:t>
      </w:r>
      <w:r w:rsidRPr="00C8616F">
        <w:rPr>
          <w:rFonts w:cs="Times New Roman"/>
        </w:rPr>
        <w:t>. https://www.energy.gov/eere/buildings/commercial-reference-buildings (accessed May 30, 2022).</w:t>
      </w:r>
    </w:p>
    <w:p w14:paraId="46E37A59" w14:textId="77777777" w:rsidR="00C8616F" w:rsidRPr="00C8616F" w:rsidRDefault="00C8616F" w:rsidP="00C8616F">
      <w:pPr>
        <w:pStyle w:val="Bibliography"/>
        <w:rPr>
          <w:rFonts w:cs="Times New Roman"/>
        </w:rPr>
      </w:pPr>
      <w:r w:rsidRPr="00C8616F">
        <w:rPr>
          <w:rFonts w:cs="Times New Roman"/>
        </w:rPr>
        <w:t>[7]</w:t>
      </w:r>
      <w:r w:rsidRPr="00C8616F">
        <w:rPr>
          <w:rFonts w:cs="Times New Roman"/>
        </w:rPr>
        <w:tab/>
        <w:t xml:space="preserve">B. Crawford and A. Christen, “Spatial source attribution of measured urban eddy covariance CO2 fluxes,” </w:t>
      </w:r>
      <w:r w:rsidRPr="00C8616F">
        <w:rPr>
          <w:rFonts w:cs="Times New Roman"/>
          <w:i/>
          <w:iCs/>
        </w:rPr>
        <w:t>Theor Appl Climatol</w:t>
      </w:r>
      <w:r w:rsidRPr="00C8616F">
        <w:rPr>
          <w:rFonts w:cs="Times New Roman"/>
        </w:rPr>
        <w:t>, vol. 119, no. 3–4, pp. 733–755, Feb. 2015, doi: 10.1007/s00704-014-1124-0.</w:t>
      </w:r>
    </w:p>
    <w:p w14:paraId="1FD98492" w14:textId="77777777" w:rsidR="00C8616F" w:rsidRPr="00C8616F" w:rsidRDefault="00C8616F" w:rsidP="00C8616F">
      <w:pPr>
        <w:pStyle w:val="Bibliography"/>
        <w:rPr>
          <w:rFonts w:cs="Times New Roman"/>
        </w:rPr>
      </w:pPr>
      <w:r w:rsidRPr="00C8616F">
        <w:rPr>
          <w:rFonts w:cs="Times New Roman"/>
        </w:rPr>
        <w:t>[8]</w:t>
      </w:r>
      <w:r w:rsidRPr="00C8616F">
        <w:rPr>
          <w:rFonts w:cs="Times New Roman"/>
        </w:rPr>
        <w:tab/>
        <w:t>“EnergyPlus.” https://energyplus.net/weather (accessed Oct. 21, 2022).</w:t>
      </w:r>
    </w:p>
    <w:p w14:paraId="76BF9F84" w14:textId="77777777" w:rsidR="00C8616F" w:rsidRPr="00C8616F" w:rsidRDefault="00C8616F" w:rsidP="00C8616F">
      <w:pPr>
        <w:pStyle w:val="Bibliography"/>
        <w:rPr>
          <w:rFonts w:cs="Times New Roman"/>
        </w:rPr>
      </w:pPr>
      <w:r w:rsidRPr="00C8616F">
        <w:rPr>
          <w:rFonts w:cs="Times New Roman"/>
        </w:rPr>
        <w:t>[9]</w:t>
      </w:r>
      <w:r w:rsidRPr="00C8616F">
        <w:rPr>
          <w:rFonts w:cs="Times New Roman"/>
        </w:rPr>
        <w:tab/>
        <w:t>“Data Search | National Centers for Environmental Information (NCEI).” https://www.ncei.noaa.gov/access/search/data-search/global-hourly (accessed Oct. 21, 2022).</w:t>
      </w:r>
    </w:p>
    <w:p w14:paraId="5F74D934" w14:textId="73E5144C" w:rsidR="001C13D4" w:rsidRPr="00EA268D" w:rsidRDefault="001C13D4" w:rsidP="001C13D4">
      <w:pPr>
        <w:rPr>
          <w:rFonts w:cs="Times New Roman"/>
          <w:lang w:eastAsia="en-US"/>
        </w:rPr>
      </w:pPr>
      <w:r w:rsidRPr="00EA268D">
        <w:rPr>
          <w:rFonts w:cs="Times New Roman"/>
          <w:lang w:eastAsia="en-US"/>
        </w:rPr>
        <w:fldChar w:fldCharType="end"/>
      </w:r>
    </w:p>
    <w:p w14:paraId="6E2FF545" w14:textId="2552D65E" w:rsidR="00082AF9" w:rsidRPr="00EA268D" w:rsidRDefault="00082AF9" w:rsidP="00082AF9">
      <w:pPr>
        <w:pStyle w:val="Heading1"/>
        <w:rPr>
          <w:rFonts w:cs="Times New Roman"/>
          <w:lang w:eastAsia="en-US"/>
        </w:rPr>
      </w:pPr>
      <w:r w:rsidRPr="00EA268D">
        <w:rPr>
          <w:rFonts w:cs="Times New Roman"/>
          <w:lang w:eastAsia="en-US"/>
        </w:rPr>
        <w:lastRenderedPageBreak/>
        <w:t>Recycles</w:t>
      </w:r>
    </w:p>
    <w:p w14:paraId="5E424291" w14:textId="77777777" w:rsidR="00082AF9" w:rsidRPr="00EA268D" w:rsidRDefault="00082AF9" w:rsidP="00082AF9">
      <w:pPr>
        <w:rPr>
          <w:rFonts w:cs="Times New Roman"/>
        </w:rPr>
      </w:pPr>
      <w:r w:rsidRPr="00EA268D">
        <w:rPr>
          <w:rFonts w:cs="Times New Roman"/>
          <w:noProof/>
        </w:rPr>
        <w:drawing>
          <wp:inline distT="0" distB="0" distL="0" distR="0" wp14:anchorId="2F009C74" wp14:editId="457ED792">
            <wp:extent cx="2489200" cy="1978896"/>
            <wp:effectExtent l="0" t="0" r="6350" b="2540"/>
            <wp:docPr id="7" name="Picture 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505815" cy="1992105"/>
                    </a:xfrm>
                    <a:prstGeom prst="rect">
                      <a:avLst/>
                    </a:prstGeom>
                    <a:noFill/>
                    <a:ln>
                      <a:noFill/>
                    </a:ln>
                  </pic:spPr>
                </pic:pic>
              </a:graphicData>
            </a:graphic>
          </wp:inline>
        </w:drawing>
      </w:r>
      <w:r w:rsidRPr="00EA268D">
        <w:rPr>
          <w:rFonts w:cs="Times New Roman"/>
          <w:noProof/>
        </w:rPr>
        <w:drawing>
          <wp:inline distT="0" distB="0" distL="0" distR="0" wp14:anchorId="2E20D62E" wp14:editId="3CC569E5">
            <wp:extent cx="2252133" cy="1981064"/>
            <wp:effectExtent l="0" t="0" r="0" b="635"/>
            <wp:docPr id="8" name="Picture 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268733" cy="1995666"/>
                    </a:xfrm>
                    <a:prstGeom prst="rect">
                      <a:avLst/>
                    </a:prstGeom>
                    <a:noFill/>
                    <a:ln>
                      <a:noFill/>
                    </a:ln>
                  </pic:spPr>
                </pic:pic>
              </a:graphicData>
            </a:graphic>
          </wp:inline>
        </w:drawing>
      </w:r>
    </w:p>
    <w:p w14:paraId="3E27F062" w14:textId="77777777" w:rsidR="00C10858" w:rsidRPr="00EA268D" w:rsidRDefault="00C10858" w:rsidP="00C10858">
      <w:pPr>
        <w:pStyle w:val="Heading2"/>
      </w:pPr>
      <w:r w:rsidRPr="00EA268D">
        <w:t>Site configuration</w:t>
      </w:r>
    </w:p>
    <w:p w14:paraId="1D3DA3F0" w14:textId="77777777" w:rsidR="00C10858" w:rsidRPr="00EA268D" w:rsidRDefault="00C10858" w:rsidP="007B0092">
      <w:pPr>
        <w:pStyle w:val="Caption"/>
      </w:pPr>
      <w:r w:rsidRPr="00EA268D">
        <w:t xml:space="preserve">Table </w:t>
      </w:r>
      <w:fldSimple w:instr=" SEQ Table \* ARABIC ">
        <w:r w:rsidRPr="00EA268D">
          <w:rPr>
            <w:noProof/>
          </w:rPr>
          <w:t>1</w:t>
        </w:r>
      </w:fldSimple>
      <w:r w:rsidRPr="00EA268D">
        <w:t xml:space="preserve"> BUBBLE Urban Sites Surface Characteristics </w:t>
      </w:r>
      <w:r w:rsidRPr="00EA268D">
        <w:fldChar w:fldCharType="begin"/>
      </w:r>
      <w:r w:rsidRPr="00EA268D">
        <w:instrText xml:space="preserve"> ADDIN ZOTERO_ITEM CSL_CITATION {"citationID":"wa3X2Zxe","properties":{"formattedCitation":"[1]","plainCitation":"[1]","noteIndex":0},"citationItems":[{"id":2490,"uris":["http://zotero.org/users/3944343/items/3KNPBISA"],"itemData":{"id":2490,"type":"article-journal","abstract":"Results from an experimental network of seven energy balance stations in and around a European city are presented. The network of micrometeorological stations was part of the Basel Urban Boundary Layer Experiment (BUBBLE) carried out in the city of Basel, Switzerland. Three urban sites provided turbulent flux densities and radiation data over dense urban surfaces. Together with a suburban site and three rural reference sites, this network allowed the simultaneous comparison of urban, suburban, and rural energy balance partitioning during one month of summertime measurements. The partitioning is analysed together with long-term data to evaluate the magnitude of the urban flux density modification, and to document characteristic values in their diurnal and yearly course. Simple empirical relations between flux densities and surface characteristics are presented. The energy balance partitioning is addressed separately for daytime and nocturnal situations. All four components of the surface radiation budget are analysed. Moreover, the vertical flux density divergences within the urban canopy layer are discussed. Copyright © 2004 Royal Meteorological Society","container-title":"International Journal of Climatology","DOI":"10.1002/joc.1074","ISSN":"1097-0088","issue":"11","language":"en","note":"_eprint: https://onlinelibrary.wiley.com/doi/pdf/10.1002/joc.1074","page":"1395-1421","source":"Wiley Online Library","title":"Energy and radiation balance of a central European city","volume":"24","author":[{"family":"Christen","given":"Andreas"},{"family":"Vogt","given":"Roland"}],"issued":{"date-parts":[["2004"]]}}}],"schema":"https://github.com/citation-style-language/schema/raw/master/csl-citation.json"} </w:instrText>
      </w:r>
      <w:r w:rsidRPr="00EA268D">
        <w:fldChar w:fldCharType="separate"/>
      </w:r>
      <w:r w:rsidRPr="00EA268D">
        <w:t>[1]</w:t>
      </w:r>
      <w:r w:rsidRPr="00EA268D">
        <w:fldChar w:fldCharType="end"/>
      </w:r>
    </w:p>
    <w:tbl>
      <w:tblPr>
        <w:tblStyle w:val="TableGrid"/>
        <w:tblW w:w="0" w:type="auto"/>
        <w:tblLook w:val="04A0" w:firstRow="1" w:lastRow="0" w:firstColumn="1" w:lastColumn="0" w:noHBand="0" w:noVBand="1"/>
      </w:tblPr>
      <w:tblGrid>
        <w:gridCol w:w="3116"/>
        <w:gridCol w:w="3117"/>
        <w:gridCol w:w="3117"/>
      </w:tblGrid>
      <w:tr w:rsidR="00C10858" w:rsidRPr="00EA268D" w14:paraId="65A3B80C" w14:textId="77777777" w:rsidTr="00455816">
        <w:tc>
          <w:tcPr>
            <w:tcW w:w="3116" w:type="dxa"/>
          </w:tcPr>
          <w:p w14:paraId="60C6FAD6" w14:textId="77777777" w:rsidR="00C10858" w:rsidRPr="00EA268D" w:rsidRDefault="00C10858" w:rsidP="00455816">
            <w:pPr>
              <w:rPr>
                <w:rFonts w:cs="Times New Roman"/>
                <w:highlight w:val="yellow"/>
              </w:rPr>
            </w:pPr>
          </w:p>
        </w:tc>
        <w:tc>
          <w:tcPr>
            <w:tcW w:w="3117" w:type="dxa"/>
          </w:tcPr>
          <w:p w14:paraId="4C91DCFA" w14:textId="77777777" w:rsidR="00C10858" w:rsidRPr="00EA268D" w:rsidRDefault="00C10858" w:rsidP="00455816">
            <w:pPr>
              <w:rPr>
                <w:rFonts w:cs="Times New Roman"/>
                <w:b/>
                <w:bCs/>
              </w:rPr>
            </w:pPr>
            <w:r w:rsidRPr="00EA268D">
              <w:rPr>
                <w:rFonts w:cs="Times New Roman"/>
                <w:b/>
                <w:bCs/>
              </w:rPr>
              <w:t>Ue1 (BSPR)</w:t>
            </w:r>
          </w:p>
        </w:tc>
        <w:tc>
          <w:tcPr>
            <w:tcW w:w="3117" w:type="dxa"/>
          </w:tcPr>
          <w:p w14:paraId="12D7389E" w14:textId="77777777" w:rsidR="00C10858" w:rsidRPr="00EA268D" w:rsidRDefault="00C10858" w:rsidP="00455816">
            <w:pPr>
              <w:rPr>
                <w:rFonts w:cs="Times New Roman"/>
                <w:b/>
                <w:bCs/>
              </w:rPr>
            </w:pPr>
            <w:r w:rsidRPr="00EA268D">
              <w:rPr>
                <w:rFonts w:cs="Times New Roman"/>
                <w:b/>
                <w:bCs/>
              </w:rPr>
              <w:t>Ue2 (BSPA)</w:t>
            </w:r>
          </w:p>
        </w:tc>
      </w:tr>
      <w:tr w:rsidR="00C10858" w:rsidRPr="00EA268D" w14:paraId="1D8DBC69" w14:textId="77777777" w:rsidTr="00455816">
        <w:tc>
          <w:tcPr>
            <w:tcW w:w="3116" w:type="dxa"/>
          </w:tcPr>
          <w:p w14:paraId="54D89C78" w14:textId="77777777" w:rsidR="00C10858" w:rsidRPr="00EA268D" w:rsidRDefault="00C10858" w:rsidP="00455816">
            <w:pPr>
              <w:rPr>
                <w:rFonts w:cs="Times New Roman"/>
                <w:b/>
                <w:bCs/>
                <w:lang w:eastAsia="en-US"/>
              </w:rPr>
            </w:pPr>
            <w:r w:rsidRPr="00EA268D">
              <w:rPr>
                <w:rFonts w:cs="Times New Roman"/>
                <w:b/>
                <w:bCs/>
                <w:lang w:eastAsia="en-US"/>
              </w:rPr>
              <w:t>Theta of canyon</w:t>
            </w:r>
          </w:p>
          <w:p w14:paraId="14F787F4" w14:textId="77777777" w:rsidR="00C10858" w:rsidRPr="00EA268D" w:rsidRDefault="00C10858" w:rsidP="00455816">
            <w:pPr>
              <w:rPr>
                <w:rFonts w:cs="Times New Roman"/>
                <w:b/>
                <w:bCs/>
              </w:rPr>
            </w:pPr>
            <w:r w:rsidRPr="00EA268D">
              <w:rPr>
                <w:rFonts w:cs="Times New Roman"/>
                <w:b/>
                <w:bCs/>
                <w:lang w:eastAsia="en-US"/>
              </w:rPr>
              <w:t>[degree relative to north, -90 to 90]</w:t>
            </w:r>
          </w:p>
        </w:tc>
        <w:tc>
          <w:tcPr>
            <w:tcW w:w="3117" w:type="dxa"/>
          </w:tcPr>
          <w:p w14:paraId="772765BE" w14:textId="77777777" w:rsidR="00C10858" w:rsidRPr="00EA268D" w:rsidRDefault="00C10858" w:rsidP="00455816">
            <w:pPr>
              <w:rPr>
                <w:rFonts w:cs="Times New Roman"/>
              </w:rPr>
            </w:pPr>
            <w:r w:rsidRPr="00EA268D">
              <w:rPr>
                <w:rFonts w:cs="Times New Roman"/>
              </w:rPr>
              <w:t>65</w:t>
            </w:r>
          </w:p>
        </w:tc>
        <w:tc>
          <w:tcPr>
            <w:tcW w:w="3117" w:type="dxa"/>
          </w:tcPr>
          <w:p w14:paraId="3D771C84" w14:textId="77777777" w:rsidR="00C10858" w:rsidRPr="00EA268D" w:rsidRDefault="00C10858" w:rsidP="00455816">
            <w:pPr>
              <w:rPr>
                <w:rFonts w:cs="Times New Roman"/>
              </w:rPr>
            </w:pPr>
            <w:r w:rsidRPr="00EA268D">
              <w:rPr>
                <w:rFonts w:cs="Times New Roman"/>
              </w:rPr>
              <w:t>-20</w:t>
            </w:r>
          </w:p>
        </w:tc>
      </w:tr>
      <w:tr w:rsidR="00C10858" w:rsidRPr="00EA268D" w14:paraId="6989ED62" w14:textId="77777777" w:rsidTr="00455816">
        <w:tc>
          <w:tcPr>
            <w:tcW w:w="3116" w:type="dxa"/>
          </w:tcPr>
          <w:p w14:paraId="6181D46B" w14:textId="77777777" w:rsidR="00C10858" w:rsidRPr="00EA268D" w:rsidRDefault="00C10858" w:rsidP="00455816">
            <w:pPr>
              <w:rPr>
                <w:rFonts w:cs="Times New Roman"/>
                <w:b/>
                <w:bCs/>
              </w:rPr>
            </w:pPr>
            <w:r w:rsidRPr="00EA268D">
              <w:rPr>
                <w:rFonts w:cs="Times New Roman"/>
                <w:b/>
                <w:bCs/>
              </w:rPr>
              <w:t>Z_H: mean building height</w:t>
            </w:r>
          </w:p>
        </w:tc>
        <w:tc>
          <w:tcPr>
            <w:tcW w:w="3117" w:type="dxa"/>
          </w:tcPr>
          <w:p w14:paraId="4CBF09A0" w14:textId="77777777" w:rsidR="00C10858" w:rsidRPr="00EA268D" w:rsidRDefault="00C10858" w:rsidP="00455816">
            <w:pPr>
              <w:rPr>
                <w:rFonts w:cs="Times New Roman"/>
              </w:rPr>
            </w:pPr>
            <w:r w:rsidRPr="00EA268D">
              <w:rPr>
                <w:rFonts w:cs="Times New Roman"/>
              </w:rPr>
              <w:t>14.6</w:t>
            </w:r>
          </w:p>
          <w:p w14:paraId="57E12986" w14:textId="77777777" w:rsidR="00C10858" w:rsidRPr="00EA268D" w:rsidRDefault="00C10858" w:rsidP="00455816">
            <w:pPr>
              <w:rPr>
                <w:rFonts w:cs="Times New Roman"/>
              </w:rPr>
            </w:pPr>
            <w:proofErr w:type="spellStart"/>
            <w:r w:rsidRPr="00EA268D">
              <w:rPr>
                <w:rFonts w:cs="Times New Roman"/>
              </w:rPr>
              <w:t>nz_u</w:t>
            </w:r>
            <w:proofErr w:type="spellEnd"/>
            <w:r w:rsidRPr="00EA268D">
              <w:rPr>
                <w:rFonts w:cs="Times New Roman"/>
              </w:rPr>
              <w:t xml:space="preserve"> = 14.6, </w:t>
            </w:r>
            <w:proofErr w:type="spellStart"/>
            <w:r w:rsidRPr="00EA268D">
              <w:rPr>
                <w:rFonts w:cs="Times New Roman"/>
              </w:rPr>
              <w:t>nz</w:t>
            </w:r>
            <w:proofErr w:type="spellEnd"/>
            <w:r w:rsidRPr="00EA268D">
              <w:rPr>
                <w:rFonts w:cs="Times New Roman"/>
              </w:rPr>
              <w:t xml:space="preserve"> = 50</w:t>
            </w:r>
          </w:p>
        </w:tc>
        <w:tc>
          <w:tcPr>
            <w:tcW w:w="3117" w:type="dxa"/>
          </w:tcPr>
          <w:p w14:paraId="7402D0D2" w14:textId="77777777" w:rsidR="00C10858" w:rsidRPr="00EA268D" w:rsidRDefault="00C10858" w:rsidP="00455816">
            <w:pPr>
              <w:rPr>
                <w:rFonts w:cs="Times New Roman"/>
              </w:rPr>
            </w:pPr>
            <w:r w:rsidRPr="00EA268D">
              <w:rPr>
                <w:rFonts w:cs="Times New Roman"/>
              </w:rPr>
              <w:t>12.5</w:t>
            </w:r>
          </w:p>
          <w:p w14:paraId="2B11EBA5" w14:textId="77777777" w:rsidR="00C10858" w:rsidRPr="00EA268D" w:rsidRDefault="00C10858" w:rsidP="00455816">
            <w:pPr>
              <w:rPr>
                <w:rFonts w:cs="Times New Roman"/>
              </w:rPr>
            </w:pPr>
            <w:proofErr w:type="spellStart"/>
            <w:r w:rsidRPr="00EA268D">
              <w:rPr>
                <w:rFonts w:cs="Times New Roman"/>
              </w:rPr>
              <w:t>nz_u</w:t>
            </w:r>
            <w:proofErr w:type="spellEnd"/>
            <w:r w:rsidRPr="00EA268D">
              <w:rPr>
                <w:rFonts w:cs="Times New Roman"/>
              </w:rPr>
              <w:t xml:space="preserve"> = 12.5, </w:t>
            </w:r>
            <w:proofErr w:type="spellStart"/>
            <w:r w:rsidRPr="00EA268D">
              <w:rPr>
                <w:rFonts w:cs="Times New Roman"/>
              </w:rPr>
              <w:t>nz</w:t>
            </w:r>
            <w:proofErr w:type="spellEnd"/>
            <w:r w:rsidRPr="00EA268D">
              <w:rPr>
                <w:rFonts w:cs="Times New Roman"/>
              </w:rPr>
              <w:t xml:space="preserve"> = 40</w:t>
            </w:r>
          </w:p>
        </w:tc>
      </w:tr>
      <w:tr w:rsidR="00C10858" w:rsidRPr="00EA268D" w14:paraId="6A684948" w14:textId="77777777" w:rsidTr="00455816">
        <w:tc>
          <w:tcPr>
            <w:tcW w:w="3116" w:type="dxa"/>
          </w:tcPr>
          <w:p w14:paraId="6B64BDA3" w14:textId="77777777" w:rsidR="00C10858" w:rsidRPr="00EA268D" w:rsidRDefault="00C10858" w:rsidP="00455816">
            <w:pPr>
              <w:rPr>
                <w:rFonts w:cs="Times New Roman"/>
              </w:rPr>
            </w:pPr>
            <w:proofErr w:type="spellStart"/>
            <w:r w:rsidRPr="00EA268D">
              <w:rPr>
                <w:rFonts w:cs="Times New Roman"/>
              </w:rPr>
              <w:t>Lamda_p</w:t>
            </w:r>
            <w:proofErr w:type="spellEnd"/>
            <w:r w:rsidRPr="00EA268D">
              <w:rPr>
                <w:rFonts w:cs="Times New Roman"/>
              </w:rPr>
              <w:t>: plan aspect ratio</w:t>
            </w:r>
          </w:p>
        </w:tc>
        <w:tc>
          <w:tcPr>
            <w:tcW w:w="3117" w:type="dxa"/>
          </w:tcPr>
          <w:p w14:paraId="12CC0BC8" w14:textId="77777777" w:rsidR="00C10858" w:rsidRPr="00EA268D" w:rsidRDefault="00C10858" w:rsidP="00455816">
            <w:pPr>
              <w:rPr>
                <w:rFonts w:cs="Times New Roman"/>
              </w:rPr>
            </w:pPr>
            <w:r w:rsidRPr="00EA268D">
              <w:rPr>
                <w:rFonts w:cs="Times New Roman"/>
              </w:rPr>
              <w:t>0.54</w:t>
            </w:r>
          </w:p>
        </w:tc>
        <w:tc>
          <w:tcPr>
            <w:tcW w:w="3117" w:type="dxa"/>
          </w:tcPr>
          <w:p w14:paraId="38ECAAFC" w14:textId="77777777" w:rsidR="00C10858" w:rsidRPr="00EA268D" w:rsidRDefault="00C10858" w:rsidP="00455816">
            <w:pPr>
              <w:rPr>
                <w:rFonts w:cs="Times New Roman"/>
              </w:rPr>
            </w:pPr>
            <w:r w:rsidRPr="00EA268D">
              <w:rPr>
                <w:rFonts w:cs="Times New Roman"/>
              </w:rPr>
              <w:t>0.37</w:t>
            </w:r>
          </w:p>
        </w:tc>
      </w:tr>
      <w:tr w:rsidR="00C10858" w:rsidRPr="00EA268D" w14:paraId="4AAE92C9" w14:textId="77777777" w:rsidTr="00455816">
        <w:tc>
          <w:tcPr>
            <w:tcW w:w="3116" w:type="dxa"/>
          </w:tcPr>
          <w:p w14:paraId="3DD030CA" w14:textId="77777777" w:rsidR="00C10858" w:rsidRPr="00EA268D" w:rsidRDefault="00C10858" w:rsidP="00455816">
            <w:pPr>
              <w:rPr>
                <w:rFonts w:cs="Times New Roman"/>
                <w:b/>
                <w:bCs/>
              </w:rPr>
            </w:pPr>
            <w:proofErr w:type="spellStart"/>
            <w:r w:rsidRPr="00EA268D">
              <w:rPr>
                <w:rFonts w:cs="Times New Roman"/>
                <w:b/>
                <w:bCs/>
              </w:rPr>
              <w:t>Lamda_V</w:t>
            </w:r>
            <w:proofErr w:type="spellEnd"/>
            <w:r w:rsidRPr="00EA268D">
              <w:rPr>
                <w:rFonts w:cs="Times New Roman"/>
                <w:b/>
                <w:bCs/>
              </w:rPr>
              <w:t>: plan aspect ratio of vegetated surfaces</w:t>
            </w:r>
          </w:p>
        </w:tc>
        <w:tc>
          <w:tcPr>
            <w:tcW w:w="3117" w:type="dxa"/>
          </w:tcPr>
          <w:p w14:paraId="76EC82DB" w14:textId="77777777" w:rsidR="00C10858" w:rsidRPr="00EA268D" w:rsidRDefault="00C10858" w:rsidP="00455816">
            <w:pPr>
              <w:rPr>
                <w:rFonts w:cs="Times New Roman"/>
              </w:rPr>
            </w:pPr>
            <w:r w:rsidRPr="00EA268D">
              <w:rPr>
                <w:rFonts w:cs="Times New Roman"/>
              </w:rPr>
              <w:t>0.16</w:t>
            </w:r>
          </w:p>
          <w:p w14:paraId="6A6504B7" w14:textId="77777777" w:rsidR="00C10858" w:rsidRPr="00EA268D" w:rsidRDefault="00C10858" w:rsidP="00455816">
            <w:pPr>
              <w:rPr>
                <w:rFonts w:cs="Times New Roman"/>
              </w:rPr>
            </w:pPr>
            <w:proofErr w:type="spellStart"/>
            <w:r w:rsidRPr="00EA268D">
              <w:rPr>
                <w:rFonts w:cs="Times New Roman"/>
              </w:rPr>
              <w:t>fveg_G</w:t>
            </w:r>
            <w:proofErr w:type="spellEnd"/>
            <w:r w:rsidRPr="00EA268D">
              <w:rPr>
                <w:rFonts w:cs="Times New Roman"/>
              </w:rPr>
              <w:t xml:space="preserve"> = 0</w:t>
            </w:r>
          </w:p>
          <w:p w14:paraId="4072D5BE" w14:textId="77777777" w:rsidR="00C10858" w:rsidRPr="00EA268D" w:rsidRDefault="00C10858" w:rsidP="00455816">
            <w:pPr>
              <w:rPr>
                <w:rFonts w:cs="Times New Roman"/>
              </w:rPr>
            </w:pPr>
            <w:proofErr w:type="spellStart"/>
            <w:r w:rsidRPr="00EA268D">
              <w:rPr>
                <w:rFonts w:cs="Times New Roman"/>
              </w:rPr>
              <w:t>fbare_G</w:t>
            </w:r>
            <w:proofErr w:type="spellEnd"/>
            <w:r w:rsidRPr="00EA268D">
              <w:rPr>
                <w:rFonts w:cs="Times New Roman"/>
              </w:rPr>
              <w:t xml:space="preserve"> = 0.0</w:t>
            </w:r>
          </w:p>
          <w:p w14:paraId="107EBE22" w14:textId="77777777" w:rsidR="00C10858" w:rsidRPr="00EA268D" w:rsidRDefault="00C10858" w:rsidP="00455816">
            <w:pPr>
              <w:rPr>
                <w:rFonts w:cs="Times New Roman"/>
              </w:rPr>
            </w:pPr>
            <w:proofErr w:type="spellStart"/>
            <w:r w:rsidRPr="00EA268D">
              <w:rPr>
                <w:rFonts w:cs="Times New Roman"/>
              </w:rPr>
              <w:t>fimp_G</w:t>
            </w:r>
            <w:proofErr w:type="spellEnd"/>
            <w:r w:rsidRPr="00EA268D">
              <w:rPr>
                <w:rFonts w:cs="Times New Roman"/>
              </w:rPr>
              <w:t xml:space="preserve"> = 1</w:t>
            </w:r>
          </w:p>
        </w:tc>
        <w:tc>
          <w:tcPr>
            <w:tcW w:w="3117" w:type="dxa"/>
          </w:tcPr>
          <w:p w14:paraId="6950C53D" w14:textId="77777777" w:rsidR="00C10858" w:rsidRPr="00EA268D" w:rsidRDefault="00C10858" w:rsidP="00455816">
            <w:pPr>
              <w:rPr>
                <w:rFonts w:cs="Times New Roman"/>
              </w:rPr>
            </w:pPr>
            <w:r w:rsidRPr="00EA268D">
              <w:rPr>
                <w:rFonts w:cs="Times New Roman"/>
              </w:rPr>
              <w:t>0.31</w:t>
            </w:r>
          </w:p>
          <w:p w14:paraId="5AAB996A" w14:textId="77777777" w:rsidR="00C10858" w:rsidRPr="00EA268D" w:rsidRDefault="00C10858" w:rsidP="00455816">
            <w:pPr>
              <w:rPr>
                <w:rFonts w:cs="Times New Roman"/>
              </w:rPr>
            </w:pPr>
            <w:proofErr w:type="spellStart"/>
            <w:r w:rsidRPr="00EA268D">
              <w:rPr>
                <w:rFonts w:cs="Times New Roman"/>
              </w:rPr>
              <w:t>fveg_G</w:t>
            </w:r>
            <w:proofErr w:type="spellEnd"/>
            <w:r w:rsidRPr="00EA268D">
              <w:rPr>
                <w:rFonts w:cs="Times New Roman"/>
              </w:rPr>
              <w:t xml:space="preserve"> = 0.31</w:t>
            </w:r>
          </w:p>
          <w:p w14:paraId="042952B3" w14:textId="77777777" w:rsidR="00C10858" w:rsidRPr="00EA268D" w:rsidRDefault="00C10858" w:rsidP="00455816">
            <w:pPr>
              <w:rPr>
                <w:rFonts w:cs="Times New Roman"/>
              </w:rPr>
            </w:pPr>
            <w:proofErr w:type="spellStart"/>
            <w:r w:rsidRPr="00EA268D">
              <w:rPr>
                <w:rFonts w:cs="Times New Roman"/>
              </w:rPr>
              <w:t>fbare_G</w:t>
            </w:r>
            <w:proofErr w:type="spellEnd"/>
            <w:r w:rsidRPr="00EA268D">
              <w:rPr>
                <w:rFonts w:cs="Times New Roman"/>
              </w:rPr>
              <w:t xml:space="preserve"> = 0.0</w:t>
            </w:r>
          </w:p>
          <w:p w14:paraId="405652AD" w14:textId="77777777" w:rsidR="00C10858" w:rsidRPr="00EA268D" w:rsidRDefault="00C10858" w:rsidP="00455816">
            <w:pPr>
              <w:rPr>
                <w:rFonts w:cs="Times New Roman"/>
              </w:rPr>
            </w:pPr>
            <w:proofErr w:type="spellStart"/>
            <w:r w:rsidRPr="00EA268D">
              <w:rPr>
                <w:rFonts w:cs="Times New Roman"/>
              </w:rPr>
              <w:t>fimp_G</w:t>
            </w:r>
            <w:proofErr w:type="spellEnd"/>
            <w:r w:rsidRPr="00EA268D">
              <w:rPr>
                <w:rFonts w:cs="Times New Roman"/>
              </w:rPr>
              <w:t xml:space="preserve"> = 0.69</w:t>
            </w:r>
          </w:p>
        </w:tc>
      </w:tr>
      <w:tr w:rsidR="00C10858" w:rsidRPr="00EA268D" w14:paraId="7CA6CCB7" w14:textId="77777777" w:rsidTr="00455816">
        <w:tc>
          <w:tcPr>
            <w:tcW w:w="3116" w:type="dxa"/>
          </w:tcPr>
          <w:p w14:paraId="2641FDFD" w14:textId="77777777" w:rsidR="00C10858" w:rsidRPr="00EA268D" w:rsidRDefault="00C10858" w:rsidP="00455816">
            <w:pPr>
              <w:rPr>
                <w:rFonts w:cs="Times New Roman"/>
              </w:rPr>
            </w:pPr>
            <w:proofErr w:type="spellStart"/>
            <w:r w:rsidRPr="00EA268D">
              <w:rPr>
                <w:rFonts w:cs="Times New Roman"/>
              </w:rPr>
              <w:t>Lambda_c</w:t>
            </w:r>
            <w:proofErr w:type="spellEnd"/>
            <w:r w:rsidRPr="00EA268D">
              <w:rPr>
                <w:rFonts w:cs="Times New Roman"/>
              </w:rPr>
              <w:t>: complete aspect ratio</w:t>
            </w:r>
          </w:p>
        </w:tc>
        <w:tc>
          <w:tcPr>
            <w:tcW w:w="3117" w:type="dxa"/>
          </w:tcPr>
          <w:p w14:paraId="4CB9AC00" w14:textId="77777777" w:rsidR="00C10858" w:rsidRPr="00EA268D" w:rsidRDefault="00C10858" w:rsidP="00455816">
            <w:pPr>
              <w:rPr>
                <w:rFonts w:cs="Times New Roman"/>
              </w:rPr>
            </w:pPr>
          </w:p>
        </w:tc>
        <w:tc>
          <w:tcPr>
            <w:tcW w:w="3117" w:type="dxa"/>
          </w:tcPr>
          <w:p w14:paraId="0A0854B8" w14:textId="77777777" w:rsidR="00C10858" w:rsidRPr="00EA268D" w:rsidRDefault="00C10858" w:rsidP="00455816">
            <w:pPr>
              <w:rPr>
                <w:rFonts w:cs="Times New Roman"/>
              </w:rPr>
            </w:pPr>
          </w:p>
        </w:tc>
      </w:tr>
      <w:tr w:rsidR="00C10858" w:rsidRPr="00EA268D" w14:paraId="40F31DEF" w14:textId="77777777" w:rsidTr="00455816">
        <w:tc>
          <w:tcPr>
            <w:tcW w:w="3116" w:type="dxa"/>
          </w:tcPr>
          <w:p w14:paraId="26087953" w14:textId="77777777" w:rsidR="00C10858" w:rsidRPr="00EA268D" w:rsidRDefault="00C10858" w:rsidP="00455816">
            <w:pPr>
              <w:rPr>
                <w:rFonts w:cs="Times New Roman"/>
                <w:b/>
                <w:bCs/>
              </w:rPr>
            </w:pPr>
            <w:proofErr w:type="spellStart"/>
            <w:r w:rsidRPr="00EA268D">
              <w:rPr>
                <w:rFonts w:cs="Times New Roman"/>
                <w:b/>
                <w:bCs/>
              </w:rPr>
              <w:t>Lamda_s</w:t>
            </w:r>
            <w:proofErr w:type="spellEnd"/>
            <w:r w:rsidRPr="00EA268D">
              <w:rPr>
                <w:rFonts w:cs="Times New Roman"/>
                <w:b/>
                <w:bCs/>
              </w:rPr>
              <w:t>: mean street canyon height-to-width ratio</w:t>
            </w:r>
          </w:p>
        </w:tc>
        <w:tc>
          <w:tcPr>
            <w:tcW w:w="3117" w:type="dxa"/>
          </w:tcPr>
          <w:p w14:paraId="2E232DE9" w14:textId="77777777" w:rsidR="00C10858" w:rsidRPr="00EA268D" w:rsidRDefault="00C10858" w:rsidP="00455816">
            <w:pPr>
              <w:rPr>
                <w:rFonts w:cs="Times New Roman"/>
              </w:rPr>
            </w:pPr>
            <w:r w:rsidRPr="00EA268D">
              <w:rPr>
                <w:rFonts w:cs="Times New Roman"/>
              </w:rPr>
              <w:t>1</w:t>
            </w:r>
          </w:p>
          <w:p w14:paraId="16A5056F" w14:textId="77777777" w:rsidR="00C10858" w:rsidRPr="00EA268D" w:rsidRDefault="00C10858" w:rsidP="00455816">
            <w:pPr>
              <w:rPr>
                <w:rFonts w:cs="Times New Roman"/>
              </w:rPr>
            </w:pPr>
            <w:proofErr w:type="spellStart"/>
            <w:r w:rsidRPr="00EA268D">
              <w:rPr>
                <w:rFonts w:cs="Times New Roman"/>
              </w:rPr>
              <w:t>Width_canyon</w:t>
            </w:r>
            <w:proofErr w:type="spellEnd"/>
            <w:r w:rsidRPr="00EA268D">
              <w:rPr>
                <w:rFonts w:cs="Times New Roman"/>
              </w:rPr>
              <w:t xml:space="preserve"> = 20.02</w:t>
            </w:r>
          </w:p>
        </w:tc>
        <w:tc>
          <w:tcPr>
            <w:tcW w:w="3117" w:type="dxa"/>
          </w:tcPr>
          <w:p w14:paraId="53CE393B" w14:textId="77777777" w:rsidR="00C10858" w:rsidRPr="00EA268D" w:rsidRDefault="00C10858" w:rsidP="00455816">
            <w:pPr>
              <w:rPr>
                <w:rFonts w:cs="Times New Roman"/>
              </w:rPr>
            </w:pPr>
            <w:r w:rsidRPr="00EA268D">
              <w:rPr>
                <w:rFonts w:cs="Times New Roman"/>
              </w:rPr>
              <w:t>1</w:t>
            </w:r>
          </w:p>
          <w:p w14:paraId="29767855" w14:textId="77777777" w:rsidR="00C10858" w:rsidRPr="00EA268D" w:rsidRDefault="00C10858" w:rsidP="00455816">
            <w:pPr>
              <w:rPr>
                <w:rFonts w:cs="Times New Roman"/>
              </w:rPr>
            </w:pPr>
            <w:proofErr w:type="spellStart"/>
            <w:r w:rsidRPr="00EA268D">
              <w:rPr>
                <w:rFonts w:cs="Times New Roman"/>
              </w:rPr>
              <w:t>Width_canyon</w:t>
            </w:r>
            <w:proofErr w:type="spellEnd"/>
            <w:r w:rsidRPr="00EA268D">
              <w:rPr>
                <w:rFonts w:cs="Times New Roman"/>
              </w:rPr>
              <w:t xml:space="preserve"> = 15</w:t>
            </w:r>
          </w:p>
        </w:tc>
      </w:tr>
      <w:tr w:rsidR="00C10858" w:rsidRPr="00EA268D" w14:paraId="24ED0843" w14:textId="77777777" w:rsidTr="00455816">
        <w:tc>
          <w:tcPr>
            <w:tcW w:w="3116" w:type="dxa"/>
          </w:tcPr>
          <w:p w14:paraId="49D0377C" w14:textId="77777777" w:rsidR="00C10858" w:rsidRPr="00EA268D" w:rsidRDefault="00C10858" w:rsidP="00455816">
            <w:pPr>
              <w:rPr>
                <w:rFonts w:cs="Times New Roman"/>
              </w:rPr>
            </w:pPr>
            <w:r w:rsidRPr="00EA268D">
              <w:rPr>
                <w:rFonts w:cs="Times New Roman"/>
              </w:rPr>
              <w:t xml:space="preserve">Z_0 or </w:t>
            </w:r>
            <w:proofErr w:type="spellStart"/>
            <w:r w:rsidRPr="00EA268D">
              <w:rPr>
                <w:rFonts w:cs="Times New Roman"/>
              </w:rPr>
              <w:t>Z_Ora</w:t>
            </w:r>
            <w:proofErr w:type="spellEnd"/>
            <w:r w:rsidRPr="00EA268D">
              <w:rPr>
                <w:rFonts w:cs="Times New Roman"/>
              </w:rPr>
              <w:t xml:space="preserve">: Roughness length </w:t>
            </w:r>
          </w:p>
        </w:tc>
        <w:tc>
          <w:tcPr>
            <w:tcW w:w="3117" w:type="dxa"/>
          </w:tcPr>
          <w:p w14:paraId="53ED6BD5" w14:textId="77777777" w:rsidR="00C10858" w:rsidRPr="00EA268D" w:rsidRDefault="00C10858" w:rsidP="00455816">
            <w:pPr>
              <w:rPr>
                <w:rFonts w:cs="Times New Roman"/>
              </w:rPr>
            </w:pPr>
          </w:p>
        </w:tc>
        <w:tc>
          <w:tcPr>
            <w:tcW w:w="3117" w:type="dxa"/>
          </w:tcPr>
          <w:p w14:paraId="564EB7C6" w14:textId="77777777" w:rsidR="00C10858" w:rsidRPr="00EA268D" w:rsidRDefault="00C10858" w:rsidP="00455816">
            <w:pPr>
              <w:rPr>
                <w:rFonts w:cs="Times New Roman"/>
              </w:rPr>
            </w:pPr>
          </w:p>
        </w:tc>
      </w:tr>
      <w:tr w:rsidR="00C10858" w:rsidRPr="00EA268D" w14:paraId="2B15536E" w14:textId="77777777" w:rsidTr="00455816">
        <w:tc>
          <w:tcPr>
            <w:tcW w:w="3116" w:type="dxa"/>
          </w:tcPr>
          <w:p w14:paraId="3462CA4F" w14:textId="77777777" w:rsidR="00C10858" w:rsidRPr="00EA268D" w:rsidRDefault="00C10858" w:rsidP="00455816">
            <w:pPr>
              <w:rPr>
                <w:rFonts w:cs="Times New Roman"/>
                <w:b/>
                <w:bCs/>
              </w:rPr>
            </w:pPr>
            <w:r w:rsidRPr="00EA268D">
              <w:rPr>
                <w:rFonts w:cs="Times New Roman"/>
                <w:b/>
                <w:bCs/>
              </w:rPr>
              <w:t>Shortwave Albedo</w:t>
            </w:r>
          </w:p>
        </w:tc>
        <w:tc>
          <w:tcPr>
            <w:tcW w:w="3117" w:type="dxa"/>
          </w:tcPr>
          <w:p w14:paraId="4CF7F59E" w14:textId="77777777" w:rsidR="00C10858" w:rsidRPr="00EA268D" w:rsidRDefault="00C10858" w:rsidP="00455816">
            <w:pPr>
              <w:rPr>
                <w:rFonts w:cs="Times New Roman"/>
              </w:rPr>
            </w:pPr>
            <w:r w:rsidRPr="00EA268D">
              <w:rPr>
                <w:rFonts w:cs="Times New Roman"/>
              </w:rPr>
              <w:t>15%</w:t>
            </w:r>
          </w:p>
        </w:tc>
        <w:tc>
          <w:tcPr>
            <w:tcW w:w="3117" w:type="dxa"/>
          </w:tcPr>
          <w:p w14:paraId="5F967BB9" w14:textId="77777777" w:rsidR="00C10858" w:rsidRPr="00EA268D" w:rsidRDefault="00C10858" w:rsidP="00455816">
            <w:pPr>
              <w:rPr>
                <w:rFonts w:cs="Times New Roman"/>
              </w:rPr>
            </w:pPr>
            <w:r w:rsidRPr="00EA268D">
              <w:rPr>
                <w:rFonts w:cs="Times New Roman"/>
              </w:rPr>
              <w:t>11%</w:t>
            </w:r>
          </w:p>
        </w:tc>
      </w:tr>
      <w:tr w:rsidR="00C10858" w:rsidRPr="00EA268D" w14:paraId="43881BF9" w14:textId="77777777" w:rsidTr="00455816">
        <w:tc>
          <w:tcPr>
            <w:tcW w:w="3116" w:type="dxa"/>
          </w:tcPr>
          <w:p w14:paraId="6C2E7A06" w14:textId="77777777" w:rsidR="00C10858" w:rsidRPr="00EA268D" w:rsidRDefault="00C10858" w:rsidP="00455816">
            <w:pPr>
              <w:rPr>
                <w:rFonts w:cs="Times New Roman"/>
                <w:b/>
                <w:bCs/>
              </w:rPr>
            </w:pPr>
            <w:proofErr w:type="spellStart"/>
            <w:r w:rsidRPr="00EA268D">
              <w:rPr>
                <w:rFonts w:cs="Times New Roman"/>
                <w:b/>
                <w:bCs/>
              </w:rPr>
              <w:t>Emissitivities</w:t>
            </w:r>
            <w:proofErr w:type="spellEnd"/>
          </w:p>
        </w:tc>
        <w:tc>
          <w:tcPr>
            <w:tcW w:w="3117" w:type="dxa"/>
          </w:tcPr>
          <w:p w14:paraId="4E0C3AEE" w14:textId="77777777" w:rsidR="00C10858" w:rsidRPr="00EA268D" w:rsidRDefault="00C10858" w:rsidP="00455816">
            <w:pPr>
              <w:rPr>
                <w:rFonts w:cs="Times New Roman"/>
              </w:rPr>
            </w:pPr>
            <w:r w:rsidRPr="00EA268D">
              <w:rPr>
                <w:rFonts w:cs="Times New Roman"/>
              </w:rPr>
              <w:t>0.95</w:t>
            </w:r>
          </w:p>
        </w:tc>
        <w:tc>
          <w:tcPr>
            <w:tcW w:w="3117" w:type="dxa"/>
          </w:tcPr>
          <w:p w14:paraId="463D94F4" w14:textId="77777777" w:rsidR="00C10858" w:rsidRPr="00EA268D" w:rsidRDefault="00C10858" w:rsidP="00455816">
            <w:pPr>
              <w:rPr>
                <w:rFonts w:cs="Times New Roman"/>
              </w:rPr>
            </w:pPr>
            <w:r w:rsidRPr="00EA268D">
              <w:rPr>
                <w:rFonts w:cs="Times New Roman"/>
              </w:rPr>
              <w:t>0.95</w:t>
            </w:r>
          </w:p>
        </w:tc>
      </w:tr>
      <w:tr w:rsidR="00C10858" w:rsidRPr="00EA268D" w14:paraId="3CE5F1F9" w14:textId="77777777" w:rsidTr="00455816">
        <w:tc>
          <w:tcPr>
            <w:tcW w:w="3116" w:type="dxa"/>
          </w:tcPr>
          <w:p w14:paraId="57A5F64C" w14:textId="77777777" w:rsidR="00C10858" w:rsidRPr="00EA268D" w:rsidRDefault="00C10858" w:rsidP="00455816">
            <w:pPr>
              <w:rPr>
                <w:rFonts w:cs="Times New Roman"/>
                <w:b/>
                <w:bCs/>
              </w:rPr>
            </w:pPr>
            <w:r w:rsidRPr="00EA268D">
              <w:rPr>
                <w:rFonts w:cs="Times New Roman"/>
                <w:b/>
                <w:bCs/>
              </w:rPr>
              <w:t>Cooling System</w:t>
            </w:r>
          </w:p>
        </w:tc>
        <w:tc>
          <w:tcPr>
            <w:tcW w:w="3117" w:type="dxa"/>
          </w:tcPr>
          <w:p w14:paraId="14E6AF75" w14:textId="77777777" w:rsidR="00C10858" w:rsidRPr="00EA268D" w:rsidRDefault="00C10858" w:rsidP="00455816">
            <w:pPr>
              <w:rPr>
                <w:rFonts w:cs="Times New Roman"/>
              </w:rPr>
            </w:pPr>
            <w:r w:rsidRPr="00EA268D">
              <w:rPr>
                <w:rFonts w:cs="Times New Roman"/>
              </w:rPr>
              <w:t>No Cooling</w:t>
            </w:r>
          </w:p>
        </w:tc>
        <w:tc>
          <w:tcPr>
            <w:tcW w:w="3117" w:type="dxa"/>
          </w:tcPr>
          <w:p w14:paraId="70E5D9EB" w14:textId="77777777" w:rsidR="00C10858" w:rsidRPr="00EA268D" w:rsidRDefault="00C10858" w:rsidP="00455816">
            <w:pPr>
              <w:rPr>
                <w:rFonts w:cs="Times New Roman"/>
              </w:rPr>
            </w:pPr>
            <w:r w:rsidRPr="00EA268D">
              <w:rPr>
                <w:rFonts w:cs="Times New Roman"/>
              </w:rPr>
              <w:t>No cooling</w:t>
            </w:r>
          </w:p>
        </w:tc>
      </w:tr>
    </w:tbl>
    <w:p w14:paraId="5C80C2FC" w14:textId="77777777" w:rsidR="00C10858" w:rsidRPr="00EA268D" w:rsidRDefault="00C10858" w:rsidP="00C10858">
      <w:pPr>
        <w:rPr>
          <w:rFonts w:cs="Times New Roman"/>
          <w:lang w:eastAsia="en-US"/>
        </w:rPr>
      </w:pPr>
    </w:p>
    <w:p w14:paraId="52C51C1B" w14:textId="77777777" w:rsidR="00C10858" w:rsidRPr="00EA268D" w:rsidRDefault="00C10858" w:rsidP="00C10858">
      <w:pPr>
        <w:pStyle w:val="ListParagraph"/>
        <w:numPr>
          <w:ilvl w:val="0"/>
          <w:numId w:val="3"/>
        </w:numPr>
        <w:rPr>
          <w:rFonts w:cs="Times New Roman"/>
          <w:lang w:eastAsia="en-US"/>
        </w:rPr>
      </w:pPr>
      <w:r w:rsidRPr="00EA268D">
        <w:rPr>
          <w:rFonts w:cs="Times New Roman"/>
          <w:lang w:eastAsia="en-US"/>
        </w:rPr>
        <w:t>City.</w:t>
      </w:r>
    </w:p>
    <w:p w14:paraId="6ED41A7D" w14:textId="77777777" w:rsidR="00C10858" w:rsidRPr="00EA268D" w:rsidRDefault="00C10858" w:rsidP="00C10858">
      <w:pPr>
        <w:pStyle w:val="ListParagraph"/>
        <w:rPr>
          <w:rFonts w:cs="Times New Roman"/>
          <w:lang w:eastAsia="en-US"/>
        </w:rPr>
      </w:pPr>
      <w:r w:rsidRPr="00EA268D">
        <w:rPr>
          <w:rFonts w:cs="Times New Roman"/>
          <w:lang w:eastAsia="en-US"/>
        </w:rPr>
        <w:t>Basel Switzerland. The IECC climate zone and moisture regime: 4C (Seattle)</w:t>
      </w:r>
    </w:p>
    <w:p w14:paraId="5A090FB7" w14:textId="77777777" w:rsidR="00C10858" w:rsidRPr="00EA268D" w:rsidRDefault="00C10858" w:rsidP="00C10858">
      <w:pPr>
        <w:pStyle w:val="ListParagraph"/>
        <w:numPr>
          <w:ilvl w:val="0"/>
          <w:numId w:val="3"/>
        </w:numPr>
        <w:rPr>
          <w:rFonts w:cs="Times New Roman"/>
          <w:lang w:eastAsia="en-US"/>
        </w:rPr>
      </w:pPr>
      <w:r w:rsidRPr="00EA268D">
        <w:rPr>
          <w:rFonts w:cs="Times New Roman"/>
          <w:lang w:eastAsia="en-US"/>
        </w:rPr>
        <w:t>Canyon dimensions. See the above table.</w:t>
      </w:r>
    </w:p>
    <w:p w14:paraId="28ACC54F" w14:textId="77777777" w:rsidR="00C10858" w:rsidRPr="00EA268D" w:rsidRDefault="00C10858" w:rsidP="00C10858">
      <w:pPr>
        <w:pStyle w:val="ListParagraph"/>
        <w:numPr>
          <w:ilvl w:val="0"/>
          <w:numId w:val="3"/>
        </w:numPr>
        <w:rPr>
          <w:rFonts w:cs="Times New Roman"/>
          <w:lang w:eastAsia="en-US"/>
        </w:rPr>
      </w:pPr>
      <w:r w:rsidRPr="00EA268D">
        <w:rPr>
          <w:rFonts w:cs="Times New Roman"/>
          <w:lang w:eastAsia="en-US"/>
        </w:rPr>
        <w:t>Building constructions.</w:t>
      </w:r>
    </w:p>
    <w:p w14:paraId="071A3BC6" w14:textId="77777777" w:rsidR="00C10858" w:rsidRPr="00EA268D" w:rsidRDefault="00C10858" w:rsidP="00C10858">
      <w:pPr>
        <w:pStyle w:val="ListParagraph"/>
        <w:rPr>
          <w:rFonts w:cs="Times New Roman"/>
          <w:lang w:eastAsia="en-US"/>
        </w:rPr>
      </w:pPr>
      <w:r w:rsidRPr="00EA268D">
        <w:rPr>
          <w:rFonts w:cs="Times New Roman"/>
          <w:lang w:eastAsia="en-US"/>
        </w:rPr>
        <w:t xml:space="preserve">Including the above table, the building prototype IDF models has been selected as Post80s </w:t>
      </w:r>
      <w:proofErr w:type="spellStart"/>
      <w:r w:rsidRPr="00EA268D">
        <w:rPr>
          <w:rFonts w:cs="Times New Roman"/>
          <w:lang w:eastAsia="en-US"/>
        </w:rPr>
        <w:t>MidRiseApartment</w:t>
      </w:r>
      <w:proofErr w:type="spellEnd"/>
      <w:r w:rsidRPr="00EA268D">
        <w:rPr>
          <w:rFonts w:cs="Times New Roman"/>
          <w:lang w:eastAsia="en-US"/>
        </w:rPr>
        <w:t xml:space="preserve"> 4C.</w:t>
      </w:r>
    </w:p>
    <w:p w14:paraId="1473C6C4" w14:textId="77777777" w:rsidR="00C10858" w:rsidRPr="00EA268D" w:rsidRDefault="00C10858" w:rsidP="00C10858">
      <w:pPr>
        <w:pStyle w:val="ListParagraph"/>
        <w:numPr>
          <w:ilvl w:val="0"/>
          <w:numId w:val="3"/>
        </w:numPr>
        <w:rPr>
          <w:rFonts w:cs="Times New Roman"/>
          <w:lang w:eastAsia="en-US"/>
        </w:rPr>
      </w:pPr>
      <w:r w:rsidRPr="00EA268D">
        <w:rPr>
          <w:rFonts w:cs="Times New Roman"/>
          <w:lang w:eastAsia="en-US"/>
        </w:rPr>
        <w:t>Data collection.</w:t>
      </w:r>
    </w:p>
    <w:tbl>
      <w:tblPr>
        <w:tblStyle w:val="TableGrid"/>
        <w:tblW w:w="0" w:type="auto"/>
        <w:tblInd w:w="720" w:type="dxa"/>
        <w:tblLook w:val="04A0" w:firstRow="1" w:lastRow="0" w:firstColumn="1" w:lastColumn="0" w:noHBand="0" w:noVBand="1"/>
      </w:tblPr>
      <w:tblGrid>
        <w:gridCol w:w="1207"/>
        <w:gridCol w:w="1439"/>
        <w:gridCol w:w="1242"/>
        <w:gridCol w:w="1797"/>
        <w:gridCol w:w="2945"/>
      </w:tblGrid>
      <w:tr w:rsidR="00C10858" w:rsidRPr="00EA268D" w14:paraId="3126F46E" w14:textId="77777777" w:rsidTr="00455816">
        <w:tc>
          <w:tcPr>
            <w:tcW w:w="1182" w:type="dxa"/>
          </w:tcPr>
          <w:p w14:paraId="389D0AA5" w14:textId="77777777" w:rsidR="00C10858" w:rsidRPr="00EA268D" w:rsidRDefault="00C10858" w:rsidP="00455816">
            <w:pPr>
              <w:pStyle w:val="ListParagraph"/>
              <w:ind w:left="0"/>
              <w:rPr>
                <w:rFonts w:cs="Times New Roman"/>
                <w:lang w:eastAsia="en-US"/>
              </w:rPr>
            </w:pPr>
          </w:p>
        </w:tc>
        <w:tc>
          <w:tcPr>
            <w:tcW w:w="1439" w:type="dxa"/>
          </w:tcPr>
          <w:p w14:paraId="7BAE33AE" w14:textId="77777777" w:rsidR="00C10858" w:rsidRPr="00EA268D" w:rsidRDefault="00C10858" w:rsidP="00455816">
            <w:pPr>
              <w:pStyle w:val="ListParagraph"/>
              <w:ind w:left="0"/>
              <w:rPr>
                <w:rFonts w:cs="Times New Roman"/>
                <w:b/>
                <w:bCs/>
                <w:lang w:eastAsia="en-US"/>
              </w:rPr>
            </w:pPr>
            <w:r w:rsidRPr="00EA268D">
              <w:rPr>
                <w:rFonts w:cs="Times New Roman"/>
                <w:b/>
                <w:bCs/>
                <w:lang w:eastAsia="en-US"/>
              </w:rPr>
              <w:t>Urban/Rural</w:t>
            </w:r>
          </w:p>
        </w:tc>
        <w:tc>
          <w:tcPr>
            <w:tcW w:w="1244" w:type="dxa"/>
          </w:tcPr>
          <w:p w14:paraId="65018EF3" w14:textId="77777777" w:rsidR="00C10858" w:rsidRPr="00EA268D" w:rsidRDefault="00C10858" w:rsidP="00455816">
            <w:pPr>
              <w:pStyle w:val="ListParagraph"/>
              <w:ind w:left="0"/>
              <w:rPr>
                <w:rFonts w:cs="Times New Roman"/>
                <w:b/>
                <w:bCs/>
                <w:lang w:eastAsia="en-US"/>
              </w:rPr>
            </w:pPr>
            <w:r w:rsidRPr="00EA268D">
              <w:rPr>
                <w:rFonts w:cs="Times New Roman"/>
                <w:b/>
                <w:bCs/>
                <w:lang w:eastAsia="en-US"/>
              </w:rPr>
              <w:t>Elevation relative to sea level (m)</w:t>
            </w:r>
          </w:p>
        </w:tc>
        <w:tc>
          <w:tcPr>
            <w:tcW w:w="1800" w:type="dxa"/>
          </w:tcPr>
          <w:p w14:paraId="07D5DA1F" w14:textId="77777777" w:rsidR="00C10858" w:rsidRPr="00EA268D" w:rsidRDefault="00C10858" w:rsidP="00455816">
            <w:pPr>
              <w:pStyle w:val="ListParagraph"/>
              <w:ind w:left="0"/>
              <w:rPr>
                <w:rFonts w:cs="Times New Roman"/>
                <w:b/>
                <w:bCs/>
                <w:lang w:eastAsia="en-US"/>
              </w:rPr>
            </w:pPr>
            <w:r w:rsidRPr="00EA268D">
              <w:rPr>
                <w:rFonts w:cs="Times New Roman"/>
                <w:b/>
                <w:bCs/>
                <w:lang w:eastAsia="en-US"/>
              </w:rPr>
              <w:t>Latitude, Longitude</w:t>
            </w:r>
          </w:p>
        </w:tc>
        <w:tc>
          <w:tcPr>
            <w:tcW w:w="2965" w:type="dxa"/>
          </w:tcPr>
          <w:p w14:paraId="321D8292" w14:textId="77777777" w:rsidR="00C10858" w:rsidRPr="00EA268D" w:rsidRDefault="00C10858" w:rsidP="00455816">
            <w:pPr>
              <w:pStyle w:val="ListParagraph"/>
              <w:ind w:left="0"/>
              <w:rPr>
                <w:rFonts w:cs="Times New Roman"/>
                <w:b/>
                <w:bCs/>
                <w:lang w:eastAsia="en-US"/>
              </w:rPr>
            </w:pPr>
            <w:r w:rsidRPr="00EA268D">
              <w:rPr>
                <w:rFonts w:cs="Times New Roman"/>
                <w:b/>
                <w:bCs/>
                <w:lang w:eastAsia="en-US"/>
              </w:rPr>
              <w:t>Variables</w:t>
            </w:r>
          </w:p>
        </w:tc>
      </w:tr>
      <w:tr w:rsidR="00C10858" w:rsidRPr="00EA268D" w14:paraId="05343B25" w14:textId="77777777" w:rsidTr="00455816">
        <w:tc>
          <w:tcPr>
            <w:tcW w:w="1182" w:type="dxa"/>
          </w:tcPr>
          <w:p w14:paraId="3E7BEE30" w14:textId="77777777" w:rsidR="00C10858" w:rsidRPr="00EA268D" w:rsidRDefault="00C10858" w:rsidP="00455816">
            <w:pPr>
              <w:pStyle w:val="ListParagraph"/>
              <w:ind w:left="0"/>
              <w:rPr>
                <w:rFonts w:cs="Times New Roman"/>
                <w:lang w:eastAsia="en-US"/>
              </w:rPr>
            </w:pPr>
            <w:r w:rsidRPr="00EA268D">
              <w:rPr>
                <w:rFonts w:cs="Times New Roman"/>
                <w:lang w:eastAsia="en-US"/>
              </w:rPr>
              <w:lastRenderedPageBreak/>
              <w:t>Ue1 (BSPR)</w:t>
            </w:r>
          </w:p>
        </w:tc>
        <w:tc>
          <w:tcPr>
            <w:tcW w:w="1439" w:type="dxa"/>
          </w:tcPr>
          <w:p w14:paraId="336D7331" w14:textId="77777777" w:rsidR="00C10858" w:rsidRPr="00EA268D" w:rsidRDefault="00C10858" w:rsidP="00455816">
            <w:pPr>
              <w:pStyle w:val="ListParagraph"/>
              <w:ind w:left="0"/>
              <w:rPr>
                <w:rFonts w:cs="Times New Roman"/>
                <w:lang w:eastAsia="en-US"/>
              </w:rPr>
            </w:pPr>
            <w:r w:rsidRPr="00EA268D">
              <w:rPr>
                <w:rFonts w:cs="Times New Roman"/>
                <w:lang w:eastAsia="en-US"/>
              </w:rPr>
              <w:t>Urban</w:t>
            </w:r>
          </w:p>
        </w:tc>
        <w:tc>
          <w:tcPr>
            <w:tcW w:w="1244" w:type="dxa"/>
          </w:tcPr>
          <w:p w14:paraId="08E8EAC8" w14:textId="77777777" w:rsidR="00C10858" w:rsidRPr="00EA268D" w:rsidRDefault="00C10858" w:rsidP="00455816">
            <w:pPr>
              <w:pStyle w:val="ListParagraph"/>
              <w:ind w:left="0"/>
              <w:rPr>
                <w:rFonts w:cs="Times New Roman"/>
                <w:lang w:eastAsia="en-US"/>
              </w:rPr>
            </w:pPr>
            <w:r w:rsidRPr="00EA268D">
              <w:rPr>
                <w:rFonts w:cs="Times New Roman"/>
                <w:lang w:eastAsia="en-US"/>
              </w:rPr>
              <w:t>255</w:t>
            </w:r>
          </w:p>
        </w:tc>
        <w:tc>
          <w:tcPr>
            <w:tcW w:w="1800" w:type="dxa"/>
          </w:tcPr>
          <w:p w14:paraId="6A83B52C" w14:textId="77777777" w:rsidR="00C10858" w:rsidRPr="00EA268D" w:rsidRDefault="00C10858" w:rsidP="00455816">
            <w:pPr>
              <w:pStyle w:val="ListParagraph"/>
              <w:ind w:left="0"/>
              <w:rPr>
                <w:rFonts w:cs="Times New Roman"/>
                <w:lang w:eastAsia="en-US"/>
              </w:rPr>
            </w:pPr>
            <w:r w:rsidRPr="00EA268D">
              <w:rPr>
                <w:rFonts w:cs="Times New Roman"/>
                <w:lang w:eastAsia="en-US"/>
              </w:rPr>
              <w:t>47°33'57.20"N,</w:t>
            </w:r>
          </w:p>
          <w:p w14:paraId="59CA53DE" w14:textId="77777777" w:rsidR="00C10858" w:rsidRPr="00EA268D" w:rsidRDefault="00C10858" w:rsidP="00455816">
            <w:pPr>
              <w:pStyle w:val="ListParagraph"/>
              <w:ind w:left="0"/>
              <w:rPr>
                <w:rFonts w:cs="Times New Roman"/>
                <w:lang w:eastAsia="en-US"/>
              </w:rPr>
            </w:pPr>
            <w:r w:rsidRPr="00EA268D">
              <w:rPr>
                <w:rFonts w:cs="Times New Roman"/>
                <w:lang w:eastAsia="en-US"/>
              </w:rPr>
              <w:t>7°35'48.80"E</w:t>
            </w:r>
          </w:p>
        </w:tc>
        <w:tc>
          <w:tcPr>
            <w:tcW w:w="2965" w:type="dxa"/>
          </w:tcPr>
          <w:p w14:paraId="4200414B" w14:textId="77777777" w:rsidR="00C10858" w:rsidRPr="00EA268D" w:rsidRDefault="00C10858" w:rsidP="00455816">
            <w:pPr>
              <w:rPr>
                <w:rFonts w:cs="Times New Roman"/>
                <w:lang w:eastAsia="en-US"/>
              </w:rPr>
            </w:pPr>
            <w:r w:rsidRPr="00EA268D">
              <w:rPr>
                <w:rFonts w:cs="Times New Roman"/>
                <w:lang w:eastAsia="en-US"/>
              </w:rPr>
              <w:t>Air temperature profiles</w:t>
            </w:r>
          </w:p>
          <w:p w14:paraId="1ED5A554" w14:textId="77777777" w:rsidR="00C10858" w:rsidRPr="00EA268D" w:rsidRDefault="00C10858" w:rsidP="00455816">
            <w:pPr>
              <w:rPr>
                <w:rFonts w:cs="Times New Roman"/>
                <w:lang w:eastAsia="en-US"/>
              </w:rPr>
            </w:pPr>
            <w:r w:rsidRPr="00EA268D">
              <w:rPr>
                <w:rFonts w:cs="Times New Roman"/>
                <w:lang w:eastAsia="en-US"/>
              </w:rPr>
              <w:t>[2.6, 13.9, 17.5, 21.5, 25.5, 31.2] m</w:t>
            </w:r>
          </w:p>
        </w:tc>
      </w:tr>
      <w:tr w:rsidR="00C10858" w:rsidRPr="00EA268D" w14:paraId="3AB1F9C3" w14:textId="77777777" w:rsidTr="00455816">
        <w:tc>
          <w:tcPr>
            <w:tcW w:w="1182" w:type="dxa"/>
          </w:tcPr>
          <w:p w14:paraId="3FCDB3B0" w14:textId="77777777" w:rsidR="00C10858" w:rsidRPr="00EA268D" w:rsidRDefault="00C10858" w:rsidP="00455816">
            <w:pPr>
              <w:pStyle w:val="ListParagraph"/>
              <w:ind w:left="0"/>
              <w:rPr>
                <w:rFonts w:cs="Times New Roman"/>
                <w:lang w:eastAsia="en-US"/>
              </w:rPr>
            </w:pPr>
            <w:r w:rsidRPr="00EA268D">
              <w:rPr>
                <w:rFonts w:cs="Times New Roman"/>
                <w:lang w:eastAsia="en-US"/>
              </w:rPr>
              <w:t>Ue2 (BSPA)</w:t>
            </w:r>
          </w:p>
        </w:tc>
        <w:tc>
          <w:tcPr>
            <w:tcW w:w="1439" w:type="dxa"/>
          </w:tcPr>
          <w:p w14:paraId="51733816" w14:textId="77777777" w:rsidR="00C10858" w:rsidRPr="00EA268D" w:rsidRDefault="00C10858" w:rsidP="00455816">
            <w:pPr>
              <w:pStyle w:val="ListParagraph"/>
              <w:ind w:left="0"/>
              <w:rPr>
                <w:rFonts w:cs="Times New Roman"/>
                <w:lang w:eastAsia="en-US"/>
              </w:rPr>
            </w:pPr>
            <w:r w:rsidRPr="00EA268D">
              <w:rPr>
                <w:rFonts w:cs="Times New Roman"/>
                <w:lang w:eastAsia="en-US"/>
              </w:rPr>
              <w:t>Urban</w:t>
            </w:r>
          </w:p>
        </w:tc>
        <w:tc>
          <w:tcPr>
            <w:tcW w:w="1244" w:type="dxa"/>
          </w:tcPr>
          <w:p w14:paraId="4C3B72F7" w14:textId="77777777" w:rsidR="00C10858" w:rsidRPr="00EA268D" w:rsidRDefault="00C10858" w:rsidP="00455816">
            <w:pPr>
              <w:pStyle w:val="ListParagraph"/>
              <w:ind w:left="0"/>
              <w:rPr>
                <w:rFonts w:cs="Times New Roman"/>
                <w:lang w:eastAsia="en-US"/>
              </w:rPr>
            </w:pPr>
            <w:r w:rsidRPr="00EA268D">
              <w:rPr>
                <w:rFonts w:cs="Times New Roman"/>
                <w:lang w:eastAsia="en-US"/>
              </w:rPr>
              <w:t>278</w:t>
            </w:r>
          </w:p>
        </w:tc>
        <w:tc>
          <w:tcPr>
            <w:tcW w:w="1800" w:type="dxa"/>
          </w:tcPr>
          <w:p w14:paraId="1FB658CE" w14:textId="77777777" w:rsidR="00C10858" w:rsidRPr="00EA268D" w:rsidRDefault="00C10858" w:rsidP="00455816">
            <w:pPr>
              <w:pStyle w:val="ListParagraph"/>
              <w:ind w:left="0"/>
              <w:rPr>
                <w:rFonts w:cs="Times New Roman"/>
                <w:lang w:eastAsia="en-US"/>
              </w:rPr>
            </w:pPr>
            <w:r w:rsidRPr="00EA268D">
              <w:rPr>
                <w:rFonts w:cs="Times New Roman"/>
                <w:lang w:eastAsia="en-US"/>
              </w:rPr>
              <w:t>47°33'17.60"N,</w:t>
            </w:r>
          </w:p>
          <w:p w14:paraId="31799FF8" w14:textId="77777777" w:rsidR="00C10858" w:rsidRPr="00EA268D" w:rsidRDefault="00C10858" w:rsidP="00455816">
            <w:pPr>
              <w:pStyle w:val="ListParagraph"/>
              <w:ind w:left="0"/>
              <w:rPr>
                <w:rFonts w:cs="Times New Roman"/>
                <w:lang w:eastAsia="en-US"/>
              </w:rPr>
            </w:pPr>
            <w:r w:rsidRPr="00EA268D">
              <w:rPr>
                <w:rFonts w:cs="Times New Roman"/>
                <w:lang w:eastAsia="en-US"/>
              </w:rPr>
              <w:t xml:space="preserve">  7°34'34.60"E</w:t>
            </w:r>
          </w:p>
        </w:tc>
        <w:tc>
          <w:tcPr>
            <w:tcW w:w="2965" w:type="dxa"/>
          </w:tcPr>
          <w:p w14:paraId="21FAAB5C" w14:textId="77777777" w:rsidR="00C10858" w:rsidRPr="00EA268D" w:rsidRDefault="00C10858" w:rsidP="00455816">
            <w:pPr>
              <w:rPr>
                <w:rFonts w:cs="Times New Roman"/>
                <w:lang w:eastAsia="en-US"/>
              </w:rPr>
            </w:pPr>
            <w:r w:rsidRPr="00EA268D">
              <w:rPr>
                <w:rFonts w:cs="Times New Roman"/>
                <w:lang w:eastAsia="en-US"/>
              </w:rPr>
              <w:t>Air temperature profiles</w:t>
            </w:r>
          </w:p>
          <w:p w14:paraId="288CC017" w14:textId="77777777" w:rsidR="00C10858" w:rsidRPr="00EA268D" w:rsidRDefault="00C10858" w:rsidP="00455816">
            <w:pPr>
              <w:pStyle w:val="ListParagraph"/>
              <w:ind w:left="0"/>
              <w:rPr>
                <w:rFonts w:cs="Times New Roman"/>
                <w:lang w:eastAsia="en-US"/>
              </w:rPr>
            </w:pPr>
            <w:r w:rsidRPr="00EA268D">
              <w:rPr>
                <w:rFonts w:cs="Times New Roman"/>
                <w:lang w:eastAsia="en-US"/>
              </w:rPr>
              <w:t>[3, 15.8, 22.9, 27.8, 32.9] m</w:t>
            </w:r>
          </w:p>
        </w:tc>
      </w:tr>
      <w:tr w:rsidR="00C10858" w:rsidRPr="00EA268D" w14:paraId="01AD7C59" w14:textId="77777777" w:rsidTr="00455816">
        <w:tc>
          <w:tcPr>
            <w:tcW w:w="1182" w:type="dxa"/>
          </w:tcPr>
          <w:p w14:paraId="58C78BA6" w14:textId="77777777" w:rsidR="00C10858" w:rsidRPr="00EA268D" w:rsidRDefault="00C10858" w:rsidP="00455816">
            <w:pPr>
              <w:pStyle w:val="ListParagraph"/>
              <w:ind w:left="0"/>
              <w:rPr>
                <w:rFonts w:cs="Times New Roman"/>
                <w:lang w:eastAsia="en-US"/>
              </w:rPr>
            </w:pPr>
            <w:r w:rsidRPr="00EA268D">
              <w:rPr>
                <w:rFonts w:cs="Times New Roman"/>
                <w:lang w:eastAsia="en-US"/>
              </w:rPr>
              <w:t>R1 (</w:t>
            </w:r>
            <w:proofErr w:type="spellStart"/>
            <w:r w:rsidRPr="00EA268D">
              <w:rPr>
                <w:rFonts w:cs="Times New Roman"/>
                <w:lang w:eastAsia="en-US"/>
              </w:rPr>
              <w:t>Grenzach</w:t>
            </w:r>
            <w:proofErr w:type="spellEnd"/>
            <w:r w:rsidRPr="00EA268D">
              <w:rPr>
                <w:rFonts w:cs="Times New Roman"/>
                <w:lang w:eastAsia="en-US"/>
              </w:rPr>
              <w:t>)</w:t>
            </w:r>
          </w:p>
        </w:tc>
        <w:tc>
          <w:tcPr>
            <w:tcW w:w="1439" w:type="dxa"/>
          </w:tcPr>
          <w:p w14:paraId="7A454906" w14:textId="77777777" w:rsidR="00C10858" w:rsidRPr="00EA268D" w:rsidRDefault="00C10858" w:rsidP="00455816">
            <w:pPr>
              <w:pStyle w:val="ListParagraph"/>
              <w:ind w:left="0"/>
              <w:rPr>
                <w:rFonts w:cs="Times New Roman"/>
                <w:lang w:eastAsia="en-US"/>
              </w:rPr>
            </w:pPr>
            <w:r w:rsidRPr="00EA268D">
              <w:rPr>
                <w:rFonts w:cs="Times New Roman"/>
                <w:lang w:eastAsia="en-US"/>
              </w:rPr>
              <w:t>Rural</w:t>
            </w:r>
          </w:p>
        </w:tc>
        <w:tc>
          <w:tcPr>
            <w:tcW w:w="1244" w:type="dxa"/>
          </w:tcPr>
          <w:p w14:paraId="4F0F76B2" w14:textId="77777777" w:rsidR="00C10858" w:rsidRPr="00EA268D" w:rsidRDefault="00C10858" w:rsidP="00455816">
            <w:pPr>
              <w:pStyle w:val="ListParagraph"/>
              <w:ind w:left="0"/>
              <w:rPr>
                <w:rFonts w:cs="Times New Roman"/>
                <w:lang w:eastAsia="en-US"/>
              </w:rPr>
            </w:pPr>
            <w:r w:rsidRPr="00EA268D">
              <w:rPr>
                <w:rFonts w:cs="Times New Roman"/>
                <w:lang w:eastAsia="en-US"/>
              </w:rPr>
              <w:t>265</w:t>
            </w:r>
          </w:p>
        </w:tc>
        <w:tc>
          <w:tcPr>
            <w:tcW w:w="1800" w:type="dxa"/>
          </w:tcPr>
          <w:p w14:paraId="1F496CE6" w14:textId="77777777" w:rsidR="00C10858" w:rsidRPr="00EA268D" w:rsidRDefault="00C10858" w:rsidP="00455816">
            <w:pPr>
              <w:pStyle w:val="ListParagraph"/>
              <w:ind w:left="0"/>
              <w:rPr>
                <w:rFonts w:cs="Times New Roman"/>
              </w:rPr>
            </w:pPr>
            <w:r w:rsidRPr="00EA268D">
              <w:rPr>
                <w:rFonts w:cs="Times New Roman"/>
              </w:rPr>
              <w:t>47°32'12.00"N,</w:t>
            </w:r>
          </w:p>
          <w:p w14:paraId="5EE36C0D" w14:textId="77777777" w:rsidR="00C10858" w:rsidRPr="00EA268D" w:rsidRDefault="00C10858" w:rsidP="00455816">
            <w:pPr>
              <w:pStyle w:val="ListParagraph"/>
              <w:ind w:left="0"/>
              <w:rPr>
                <w:rFonts w:cs="Times New Roman"/>
              </w:rPr>
            </w:pPr>
            <w:r w:rsidRPr="00EA268D">
              <w:rPr>
                <w:rFonts w:cs="Times New Roman"/>
              </w:rPr>
              <w:t>7°40'31.50"E</w:t>
            </w:r>
          </w:p>
        </w:tc>
        <w:tc>
          <w:tcPr>
            <w:tcW w:w="2965" w:type="dxa"/>
          </w:tcPr>
          <w:p w14:paraId="55B506EA" w14:textId="77777777" w:rsidR="00C10858" w:rsidRPr="00EA268D" w:rsidRDefault="00C10858" w:rsidP="00455816">
            <w:pPr>
              <w:pStyle w:val="ListParagraph"/>
              <w:ind w:left="0"/>
              <w:rPr>
                <w:rFonts w:cs="Times New Roman"/>
                <w:lang w:eastAsia="en-US"/>
              </w:rPr>
            </w:pPr>
            <w:r w:rsidRPr="00EA268D">
              <w:rPr>
                <w:rFonts w:cs="Times New Roman"/>
                <w:lang w:eastAsia="en-US"/>
              </w:rPr>
              <w:t>Air temperature</w:t>
            </w:r>
          </w:p>
          <w:p w14:paraId="1CD710D5" w14:textId="77777777" w:rsidR="00C10858" w:rsidRPr="00EA268D" w:rsidRDefault="00C10858" w:rsidP="00455816">
            <w:pPr>
              <w:pStyle w:val="ListParagraph"/>
              <w:ind w:left="0"/>
              <w:rPr>
                <w:rFonts w:cs="Times New Roman"/>
                <w:lang w:eastAsia="en-US"/>
              </w:rPr>
            </w:pPr>
            <w:r w:rsidRPr="00EA268D">
              <w:rPr>
                <w:rFonts w:cs="Times New Roman"/>
                <w:lang w:eastAsia="en-US"/>
              </w:rPr>
              <w:t>1.5 m</w:t>
            </w:r>
          </w:p>
        </w:tc>
      </w:tr>
    </w:tbl>
    <w:p w14:paraId="778801F3" w14:textId="1842B4ED" w:rsidR="00C10858" w:rsidRDefault="00C10858" w:rsidP="00C10858">
      <w:pPr>
        <w:pStyle w:val="ListParagraph"/>
        <w:rPr>
          <w:rFonts w:cs="Times New Roman"/>
          <w:lang w:eastAsia="en-US"/>
        </w:rPr>
      </w:pPr>
    </w:p>
    <w:p w14:paraId="5223A144" w14:textId="3BEE9E3F" w:rsidR="005E4C0C" w:rsidRDefault="005E4C0C" w:rsidP="00C10858">
      <w:pPr>
        <w:pStyle w:val="ListParagraph"/>
        <w:rPr>
          <w:rFonts w:cs="Times New Roman"/>
          <w:lang w:eastAsia="en-US"/>
        </w:rPr>
      </w:pPr>
    </w:p>
    <w:p w14:paraId="5B3AECE1" w14:textId="77777777" w:rsidR="005E4C0C" w:rsidRPr="00EA268D" w:rsidRDefault="005E4C0C" w:rsidP="005E4C0C">
      <w:pPr>
        <w:pStyle w:val="HTMLPreformatted"/>
        <w:shd w:val="clear" w:color="auto" w:fill="FFFFFF"/>
        <w:rPr>
          <w:rFonts w:ascii="Times New Roman" w:hAnsi="Times New Roman" w:cs="Times New Roman"/>
          <w:color w:val="000000"/>
        </w:rPr>
      </w:pPr>
      <w:proofErr w:type="spellStart"/>
      <w:r w:rsidRPr="00EA268D">
        <w:rPr>
          <w:rFonts w:ascii="Times New Roman" w:hAnsi="Times New Roman" w:cs="Times New Roman"/>
          <w:color w:val="94558D"/>
        </w:rPr>
        <w:t>self</w:t>
      </w:r>
      <w:r w:rsidRPr="00EA268D">
        <w:rPr>
          <w:rFonts w:ascii="Times New Roman" w:hAnsi="Times New Roman" w:cs="Times New Roman"/>
          <w:color w:val="000000"/>
        </w:rPr>
        <w:t>.staInfra</w:t>
      </w:r>
      <w:proofErr w:type="spellEnd"/>
      <w:r w:rsidRPr="00EA268D">
        <w:rPr>
          <w:rFonts w:ascii="Times New Roman" w:hAnsi="Times New Roman" w:cs="Times New Roman"/>
          <w:color w:val="000000"/>
        </w:rPr>
        <w:t xml:space="preserve"> = </w:t>
      </w:r>
      <w:proofErr w:type="spellStart"/>
      <w:r w:rsidRPr="00EA268D">
        <w:rPr>
          <w:rFonts w:ascii="Times New Roman" w:hAnsi="Times New Roman" w:cs="Times New Roman"/>
          <w:color w:val="000000"/>
        </w:rPr>
        <w:t>numpy.array</w:t>
      </w:r>
      <w:proofErr w:type="spellEnd"/>
      <w:r w:rsidRPr="00EA268D">
        <w:rPr>
          <w:rFonts w:ascii="Times New Roman" w:hAnsi="Times New Roman" w:cs="Times New Roman"/>
          <w:color w:val="000000"/>
        </w:rPr>
        <w:t>([cd[</w:t>
      </w:r>
      <w:proofErr w:type="spellStart"/>
      <w:r w:rsidRPr="00EA268D">
        <w:rPr>
          <w:rFonts w:ascii="Times New Roman" w:hAnsi="Times New Roman" w:cs="Times New Roman"/>
          <w:color w:val="000000"/>
        </w:rPr>
        <w:t>i</w:t>
      </w:r>
      <w:proofErr w:type="spellEnd"/>
      <w:r w:rsidRPr="00EA268D">
        <w:rPr>
          <w:rFonts w:ascii="Times New Roman" w:hAnsi="Times New Roman" w:cs="Times New Roman"/>
          <w:color w:val="000000"/>
        </w:rPr>
        <w:t>][</w:t>
      </w:r>
      <w:r w:rsidRPr="00EA268D">
        <w:rPr>
          <w:rFonts w:ascii="Times New Roman" w:hAnsi="Times New Roman" w:cs="Times New Roman"/>
          <w:color w:val="0000FF"/>
        </w:rPr>
        <w:t>12</w:t>
      </w:r>
      <w:r w:rsidRPr="00EA268D">
        <w:rPr>
          <w:rFonts w:ascii="Times New Roman" w:hAnsi="Times New Roman" w:cs="Times New Roman"/>
          <w:color w:val="000000"/>
        </w:rPr>
        <w:t xml:space="preserve">] </w:t>
      </w:r>
      <w:r w:rsidRPr="00EA268D">
        <w:rPr>
          <w:rFonts w:ascii="Times New Roman" w:hAnsi="Times New Roman" w:cs="Times New Roman"/>
          <w:b/>
          <w:bCs/>
          <w:color w:val="000080"/>
        </w:rPr>
        <w:t xml:space="preserve">for </w:t>
      </w:r>
      <w:proofErr w:type="spellStart"/>
      <w:r w:rsidRPr="00EA268D">
        <w:rPr>
          <w:rFonts w:ascii="Times New Roman" w:hAnsi="Times New Roman" w:cs="Times New Roman"/>
          <w:color w:val="000000"/>
        </w:rPr>
        <w:t>i</w:t>
      </w:r>
      <w:proofErr w:type="spellEnd"/>
      <w:r w:rsidRPr="00EA268D">
        <w:rPr>
          <w:rFonts w:ascii="Times New Roman" w:hAnsi="Times New Roman" w:cs="Times New Roman"/>
          <w:color w:val="000000"/>
        </w:rPr>
        <w:t xml:space="preserve"> </w:t>
      </w:r>
      <w:r w:rsidRPr="00EA268D">
        <w:rPr>
          <w:rFonts w:ascii="Times New Roman" w:hAnsi="Times New Roman" w:cs="Times New Roman"/>
          <w:b/>
          <w:bCs/>
          <w:color w:val="000080"/>
        </w:rPr>
        <w:t xml:space="preserve">in </w:t>
      </w:r>
      <w:r w:rsidRPr="00EA268D">
        <w:rPr>
          <w:rFonts w:ascii="Times New Roman" w:hAnsi="Times New Roman" w:cs="Times New Roman"/>
          <w:color w:val="000080"/>
        </w:rPr>
        <w:t>range</w:t>
      </w:r>
      <w:r w:rsidRPr="00EA268D">
        <w:rPr>
          <w:rFonts w:ascii="Times New Roman" w:hAnsi="Times New Roman" w:cs="Times New Roman"/>
          <w:color w:val="000000"/>
        </w:rPr>
        <w:t>(</w:t>
      </w:r>
      <w:proofErr w:type="spellStart"/>
      <w:r w:rsidRPr="00EA268D">
        <w:rPr>
          <w:rFonts w:ascii="Times New Roman" w:hAnsi="Times New Roman" w:cs="Times New Roman"/>
          <w:color w:val="000080"/>
        </w:rPr>
        <w:t>len</w:t>
      </w:r>
      <w:proofErr w:type="spellEnd"/>
      <w:r w:rsidRPr="00EA268D">
        <w:rPr>
          <w:rFonts w:ascii="Times New Roman" w:hAnsi="Times New Roman" w:cs="Times New Roman"/>
          <w:color w:val="000000"/>
        </w:rPr>
        <w:t>(cd))],</w:t>
      </w:r>
      <w:proofErr w:type="spellStart"/>
      <w:r w:rsidRPr="00EA268D">
        <w:rPr>
          <w:rFonts w:ascii="Times New Roman" w:hAnsi="Times New Roman" w:cs="Times New Roman"/>
          <w:color w:val="660099"/>
        </w:rPr>
        <w:t>dtype</w:t>
      </w:r>
      <w:proofErr w:type="spellEnd"/>
      <w:r w:rsidRPr="00EA268D">
        <w:rPr>
          <w:rFonts w:ascii="Times New Roman" w:hAnsi="Times New Roman" w:cs="Times New Roman"/>
          <w:color w:val="000000"/>
        </w:rPr>
        <w:t>=</w:t>
      </w:r>
      <w:r w:rsidRPr="00EA268D">
        <w:rPr>
          <w:rFonts w:ascii="Times New Roman" w:hAnsi="Times New Roman" w:cs="Times New Roman"/>
          <w:color w:val="000080"/>
        </w:rPr>
        <w:t>float</w:t>
      </w:r>
      <w:r w:rsidRPr="00EA268D">
        <w:rPr>
          <w:rFonts w:ascii="Times New Roman" w:hAnsi="Times New Roman" w:cs="Times New Roman"/>
          <w:color w:val="000000"/>
        </w:rPr>
        <w:t xml:space="preserve">)         </w:t>
      </w:r>
      <w:r w:rsidRPr="00EA268D">
        <w:rPr>
          <w:rFonts w:ascii="Times New Roman" w:hAnsi="Times New Roman" w:cs="Times New Roman"/>
          <w:i/>
          <w:iCs/>
          <w:color w:val="808080"/>
        </w:rPr>
        <w:t># horizontal Infrared Radiation Intensity [W m^-2]</w:t>
      </w:r>
      <w:r w:rsidRPr="00EA268D">
        <w:rPr>
          <w:rFonts w:ascii="Times New Roman" w:hAnsi="Times New Roman" w:cs="Times New Roman"/>
          <w:i/>
          <w:iCs/>
          <w:color w:val="808080"/>
        </w:rPr>
        <w:br/>
      </w:r>
      <w:proofErr w:type="spellStart"/>
      <w:r w:rsidRPr="00EA268D">
        <w:rPr>
          <w:rFonts w:ascii="Times New Roman" w:hAnsi="Times New Roman" w:cs="Times New Roman"/>
          <w:color w:val="94558D"/>
        </w:rPr>
        <w:t>self</w:t>
      </w:r>
      <w:r w:rsidRPr="00EA268D">
        <w:rPr>
          <w:rFonts w:ascii="Times New Roman" w:hAnsi="Times New Roman" w:cs="Times New Roman"/>
          <w:color w:val="000000"/>
        </w:rPr>
        <w:t>.staHor</w:t>
      </w:r>
      <w:proofErr w:type="spellEnd"/>
      <w:r w:rsidRPr="00EA268D">
        <w:rPr>
          <w:rFonts w:ascii="Times New Roman" w:hAnsi="Times New Roman" w:cs="Times New Roman"/>
          <w:color w:val="000000"/>
        </w:rPr>
        <w:t xml:space="preserve"> = </w:t>
      </w:r>
      <w:proofErr w:type="spellStart"/>
      <w:r w:rsidRPr="00EA268D">
        <w:rPr>
          <w:rFonts w:ascii="Times New Roman" w:hAnsi="Times New Roman" w:cs="Times New Roman"/>
          <w:color w:val="000000"/>
        </w:rPr>
        <w:t>numpy.array</w:t>
      </w:r>
      <w:proofErr w:type="spellEnd"/>
      <w:r w:rsidRPr="00EA268D">
        <w:rPr>
          <w:rFonts w:ascii="Times New Roman" w:hAnsi="Times New Roman" w:cs="Times New Roman"/>
          <w:color w:val="000000"/>
        </w:rPr>
        <w:t>([cd[</w:t>
      </w:r>
      <w:proofErr w:type="spellStart"/>
      <w:r w:rsidRPr="00EA268D">
        <w:rPr>
          <w:rFonts w:ascii="Times New Roman" w:hAnsi="Times New Roman" w:cs="Times New Roman"/>
          <w:color w:val="000000"/>
        </w:rPr>
        <w:t>i</w:t>
      </w:r>
      <w:proofErr w:type="spellEnd"/>
      <w:r w:rsidRPr="00EA268D">
        <w:rPr>
          <w:rFonts w:ascii="Times New Roman" w:hAnsi="Times New Roman" w:cs="Times New Roman"/>
          <w:color w:val="000000"/>
        </w:rPr>
        <w:t>][</w:t>
      </w:r>
      <w:r w:rsidRPr="00EA268D">
        <w:rPr>
          <w:rFonts w:ascii="Times New Roman" w:hAnsi="Times New Roman" w:cs="Times New Roman"/>
          <w:color w:val="0000FF"/>
        </w:rPr>
        <w:t>13</w:t>
      </w:r>
      <w:r w:rsidRPr="00EA268D">
        <w:rPr>
          <w:rFonts w:ascii="Times New Roman" w:hAnsi="Times New Roman" w:cs="Times New Roman"/>
          <w:color w:val="000000"/>
        </w:rPr>
        <w:t xml:space="preserve">] </w:t>
      </w:r>
      <w:r w:rsidRPr="00EA268D">
        <w:rPr>
          <w:rFonts w:ascii="Times New Roman" w:hAnsi="Times New Roman" w:cs="Times New Roman"/>
          <w:b/>
          <w:bCs/>
          <w:color w:val="000080"/>
        </w:rPr>
        <w:t xml:space="preserve">for </w:t>
      </w:r>
      <w:proofErr w:type="spellStart"/>
      <w:r w:rsidRPr="00EA268D">
        <w:rPr>
          <w:rFonts w:ascii="Times New Roman" w:hAnsi="Times New Roman" w:cs="Times New Roman"/>
          <w:color w:val="000000"/>
        </w:rPr>
        <w:t>i</w:t>
      </w:r>
      <w:proofErr w:type="spellEnd"/>
      <w:r w:rsidRPr="00EA268D">
        <w:rPr>
          <w:rFonts w:ascii="Times New Roman" w:hAnsi="Times New Roman" w:cs="Times New Roman"/>
          <w:color w:val="000000"/>
        </w:rPr>
        <w:t xml:space="preserve"> </w:t>
      </w:r>
      <w:r w:rsidRPr="00EA268D">
        <w:rPr>
          <w:rFonts w:ascii="Times New Roman" w:hAnsi="Times New Roman" w:cs="Times New Roman"/>
          <w:b/>
          <w:bCs/>
          <w:color w:val="000080"/>
        </w:rPr>
        <w:t xml:space="preserve">in </w:t>
      </w:r>
      <w:r w:rsidRPr="00EA268D">
        <w:rPr>
          <w:rFonts w:ascii="Times New Roman" w:hAnsi="Times New Roman" w:cs="Times New Roman"/>
          <w:color w:val="000080"/>
        </w:rPr>
        <w:t>range</w:t>
      </w:r>
      <w:r w:rsidRPr="00EA268D">
        <w:rPr>
          <w:rFonts w:ascii="Times New Roman" w:hAnsi="Times New Roman" w:cs="Times New Roman"/>
          <w:color w:val="000000"/>
        </w:rPr>
        <w:t>(</w:t>
      </w:r>
      <w:proofErr w:type="spellStart"/>
      <w:r w:rsidRPr="00EA268D">
        <w:rPr>
          <w:rFonts w:ascii="Times New Roman" w:hAnsi="Times New Roman" w:cs="Times New Roman"/>
          <w:color w:val="000080"/>
        </w:rPr>
        <w:t>len</w:t>
      </w:r>
      <w:proofErr w:type="spellEnd"/>
      <w:r w:rsidRPr="00EA268D">
        <w:rPr>
          <w:rFonts w:ascii="Times New Roman" w:hAnsi="Times New Roman" w:cs="Times New Roman"/>
          <w:color w:val="000000"/>
        </w:rPr>
        <w:t>(cd))],</w:t>
      </w:r>
      <w:proofErr w:type="spellStart"/>
      <w:r w:rsidRPr="00EA268D">
        <w:rPr>
          <w:rFonts w:ascii="Times New Roman" w:hAnsi="Times New Roman" w:cs="Times New Roman"/>
          <w:color w:val="660099"/>
        </w:rPr>
        <w:t>dtype</w:t>
      </w:r>
      <w:proofErr w:type="spellEnd"/>
      <w:r w:rsidRPr="00EA268D">
        <w:rPr>
          <w:rFonts w:ascii="Times New Roman" w:hAnsi="Times New Roman" w:cs="Times New Roman"/>
          <w:color w:val="000000"/>
        </w:rPr>
        <w:t>=</w:t>
      </w:r>
      <w:r w:rsidRPr="00EA268D">
        <w:rPr>
          <w:rFonts w:ascii="Times New Roman" w:hAnsi="Times New Roman" w:cs="Times New Roman"/>
          <w:color w:val="000080"/>
        </w:rPr>
        <w:t>float</w:t>
      </w:r>
      <w:r w:rsidRPr="00EA268D">
        <w:rPr>
          <w:rFonts w:ascii="Times New Roman" w:hAnsi="Times New Roman" w:cs="Times New Roman"/>
          <w:color w:val="000000"/>
        </w:rPr>
        <w:t xml:space="preserve">)           </w:t>
      </w:r>
      <w:r w:rsidRPr="00EA268D">
        <w:rPr>
          <w:rFonts w:ascii="Times New Roman" w:hAnsi="Times New Roman" w:cs="Times New Roman"/>
          <w:i/>
          <w:iCs/>
          <w:color w:val="808080"/>
        </w:rPr>
        <w:t># horizontal radiation [W m^-2]</w:t>
      </w:r>
      <w:r w:rsidRPr="00EA268D">
        <w:rPr>
          <w:rFonts w:ascii="Times New Roman" w:hAnsi="Times New Roman" w:cs="Times New Roman"/>
          <w:i/>
          <w:iCs/>
          <w:color w:val="808080"/>
        </w:rPr>
        <w:br/>
      </w:r>
      <w:proofErr w:type="spellStart"/>
      <w:r w:rsidRPr="00EA268D">
        <w:rPr>
          <w:rFonts w:ascii="Times New Roman" w:hAnsi="Times New Roman" w:cs="Times New Roman"/>
          <w:color w:val="94558D"/>
        </w:rPr>
        <w:t>self</w:t>
      </w:r>
      <w:r w:rsidRPr="00EA268D">
        <w:rPr>
          <w:rFonts w:ascii="Times New Roman" w:hAnsi="Times New Roman" w:cs="Times New Roman"/>
          <w:color w:val="000000"/>
        </w:rPr>
        <w:t>.staDir</w:t>
      </w:r>
      <w:proofErr w:type="spellEnd"/>
      <w:r w:rsidRPr="00EA268D">
        <w:rPr>
          <w:rFonts w:ascii="Times New Roman" w:hAnsi="Times New Roman" w:cs="Times New Roman"/>
          <w:color w:val="000000"/>
        </w:rPr>
        <w:t xml:space="preserve"> = </w:t>
      </w:r>
      <w:proofErr w:type="spellStart"/>
      <w:r w:rsidRPr="00EA268D">
        <w:rPr>
          <w:rFonts w:ascii="Times New Roman" w:hAnsi="Times New Roman" w:cs="Times New Roman"/>
          <w:color w:val="000000"/>
        </w:rPr>
        <w:t>numpy.array</w:t>
      </w:r>
      <w:proofErr w:type="spellEnd"/>
      <w:r w:rsidRPr="00EA268D">
        <w:rPr>
          <w:rFonts w:ascii="Times New Roman" w:hAnsi="Times New Roman" w:cs="Times New Roman"/>
          <w:color w:val="000000"/>
        </w:rPr>
        <w:t>([cd[</w:t>
      </w:r>
      <w:proofErr w:type="spellStart"/>
      <w:r w:rsidRPr="00EA268D">
        <w:rPr>
          <w:rFonts w:ascii="Times New Roman" w:hAnsi="Times New Roman" w:cs="Times New Roman"/>
          <w:color w:val="000000"/>
        </w:rPr>
        <w:t>i</w:t>
      </w:r>
      <w:proofErr w:type="spellEnd"/>
      <w:r w:rsidRPr="00EA268D">
        <w:rPr>
          <w:rFonts w:ascii="Times New Roman" w:hAnsi="Times New Roman" w:cs="Times New Roman"/>
          <w:color w:val="000000"/>
        </w:rPr>
        <w:t>][</w:t>
      </w:r>
      <w:r w:rsidRPr="00EA268D">
        <w:rPr>
          <w:rFonts w:ascii="Times New Roman" w:hAnsi="Times New Roman" w:cs="Times New Roman"/>
          <w:color w:val="0000FF"/>
        </w:rPr>
        <w:t>14</w:t>
      </w:r>
      <w:r w:rsidRPr="00EA268D">
        <w:rPr>
          <w:rFonts w:ascii="Times New Roman" w:hAnsi="Times New Roman" w:cs="Times New Roman"/>
          <w:color w:val="000000"/>
        </w:rPr>
        <w:t xml:space="preserve">] </w:t>
      </w:r>
      <w:r w:rsidRPr="00EA268D">
        <w:rPr>
          <w:rFonts w:ascii="Times New Roman" w:hAnsi="Times New Roman" w:cs="Times New Roman"/>
          <w:b/>
          <w:bCs/>
          <w:color w:val="000080"/>
        </w:rPr>
        <w:t xml:space="preserve">for </w:t>
      </w:r>
      <w:proofErr w:type="spellStart"/>
      <w:r w:rsidRPr="00EA268D">
        <w:rPr>
          <w:rFonts w:ascii="Times New Roman" w:hAnsi="Times New Roman" w:cs="Times New Roman"/>
          <w:color w:val="000000"/>
        </w:rPr>
        <w:t>i</w:t>
      </w:r>
      <w:proofErr w:type="spellEnd"/>
      <w:r w:rsidRPr="00EA268D">
        <w:rPr>
          <w:rFonts w:ascii="Times New Roman" w:hAnsi="Times New Roman" w:cs="Times New Roman"/>
          <w:color w:val="000000"/>
        </w:rPr>
        <w:t xml:space="preserve"> </w:t>
      </w:r>
      <w:r w:rsidRPr="00EA268D">
        <w:rPr>
          <w:rFonts w:ascii="Times New Roman" w:hAnsi="Times New Roman" w:cs="Times New Roman"/>
          <w:b/>
          <w:bCs/>
          <w:color w:val="000080"/>
        </w:rPr>
        <w:t xml:space="preserve">in </w:t>
      </w:r>
      <w:r w:rsidRPr="00EA268D">
        <w:rPr>
          <w:rFonts w:ascii="Times New Roman" w:hAnsi="Times New Roman" w:cs="Times New Roman"/>
          <w:color w:val="000080"/>
        </w:rPr>
        <w:t>range</w:t>
      </w:r>
      <w:r w:rsidRPr="00EA268D">
        <w:rPr>
          <w:rFonts w:ascii="Times New Roman" w:hAnsi="Times New Roman" w:cs="Times New Roman"/>
          <w:color w:val="000000"/>
        </w:rPr>
        <w:t>(</w:t>
      </w:r>
      <w:proofErr w:type="spellStart"/>
      <w:r w:rsidRPr="00EA268D">
        <w:rPr>
          <w:rFonts w:ascii="Times New Roman" w:hAnsi="Times New Roman" w:cs="Times New Roman"/>
          <w:color w:val="000080"/>
        </w:rPr>
        <w:t>len</w:t>
      </w:r>
      <w:proofErr w:type="spellEnd"/>
      <w:r w:rsidRPr="00EA268D">
        <w:rPr>
          <w:rFonts w:ascii="Times New Roman" w:hAnsi="Times New Roman" w:cs="Times New Roman"/>
          <w:color w:val="000000"/>
        </w:rPr>
        <w:t>(cd))],</w:t>
      </w:r>
      <w:proofErr w:type="spellStart"/>
      <w:r w:rsidRPr="00EA268D">
        <w:rPr>
          <w:rFonts w:ascii="Times New Roman" w:hAnsi="Times New Roman" w:cs="Times New Roman"/>
          <w:color w:val="660099"/>
        </w:rPr>
        <w:t>dtype</w:t>
      </w:r>
      <w:proofErr w:type="spellEnd"/>
      <w:r w:rsidRPr="00EA268D">
        <w:rPr>
          <w:rFonts w:ascii="Times New Roman" w:hAnsi="Times New Roman" w:cs="Times New Roman"/>
          <w:color w:val="000000"/>
        </w:rPr>
        <w:t>=</w:t>
      </w:r>
      <w:r w:rsidRPr="00EA268D">
        <w:rPr>
          <w:rFonts w:ascii="Times New Roman" w:hAnsi="Times New Roman" w:cs="Times New Roman"/>
          <w:color w:val="000080"/>
        </w:rPr>
        <w:t>float</w:t>
      </w:r>
      <w:r w:rsidRPr="00EA268D">
        <w:rPr>
          <w:rFonts w:ascii="Times New Roman" w:hAnsi="Times New Roman" w:cs="Times New Roman"/>
          <w:color w:val="000000"/>
        </w:rPr>
        <w:t xml:space="preserve">)           </w:t>
      </w:r>
      <w:r w:rsidRPr="00EA268D">
        <w:rPr>
          <w:rFonts w:ascii="Times New Roman" w:hAnsi="Times New Roman" w:cs="Times New Roman"/>
          <w:i/>
          <w:iCs/>
          <w:color w:val="808080"/>
        </w:rPr>
        <w:t># normal solar direct radiation [W m^-2]</w:t>
      </w:r>
      <w:r w:rsidRPr="00EA268D">
        <w:rPr>
          <w:rFonts w:ascii="Times New Roman" w:hAnsi="Times New Roman" w:cs="Times New Roman"/>
          <w:i/>
          <w:iCs/>
          <w:color w:val="808080"/>
        </w:rPr>
        <w:br/>
      </w:r>
      <w:proofErr w:type="spellStart"/>
      <w:r w:rsidRPr="00EA268D">
        <w:rPr>
          <w:rFonts w:ascii="Times New Roman" w:hAnsi="Times New Roman" w:cs="Times New Roman"/>
          <w:color w:val="94558D"/>
        </w:rPr>
        <w:t>self</w:t>
      </w:r>
      <w:r w:rsidRPr="00EA268D">
        <w:rPr>
          <w:rFonts w:ascii="Times New Roman" w:hAnsi="Times New Roman" w:cs="Times New Roman"/>
          <w:color w:val="000000"/>
        </w:rPr>
        <w:t>.staDif</w:t>
      </w:r>
      <w:proofErr w:type="spellEnd"/>
      <w:r w:rsidRPr="00EA268D">
        <w:rPr>
          <w:rFonts w:ascii="Times New Roman" w:hAnsi="Times New Roman" w:cs="Times New Roman"/>
          <w:color w:val="000000"/>
        </w:rPr>
        <w:t xml:space="preserve"> = </w:t>
      </w:r>
      <w:proofErr w:type="spellStart"/>
      <w:r w:rsidRPr="00EA268D">
        <w:rPr>
          <w:rFonts w:ascii="Times New Roman" w:hAnsi="Times New Roman" w:cs="Times New Roman"/>
          <w:color w:val="000000"/>
        </w:rPr>
        <w:t>numpy.array</w:t>
      </w:r>
      <w:proofErr w:type="spellEnd"/>
      <w:r w:rsidRPr="00EA268D">
        <w:rPr>
          <w:rFonts w:ascii="Times New Roman" w:hAnsi="Times New Roman" w:cs="Times New Roman"/>
          <w:color w:val="000000"/>
        </w:rPr>
        <w:t>([cd[</w:t>
      </w:r>
      <w:proofErr w:type="spellStart"/>
      <w:r w:rsidRPr="00EA268D">
        <w:rPr>
          <w:rFonts w:ascii="Times New Roman" w:hAnsi="Times New Roman" w:cs="Times New Roman"/>
          <w:color w:val="000000"/>
        </w:rPr>
        <w:t>i</w:t>
      </w:r>
      <w:proofErr w:type="spellEnd"/>
      <w:r w:rsidRPr="00EA268D">
        <w:rPr>
          <w:rFonts w:ascii="Times New Roman" w:hAnsi="Times New Roman" w:cs="Times New Roman"/>
          <w:color w:val="000000"/>
        </w:rPr>
        <w:t>][</w:t>
      </w:r>
      <w:r w:rsidRPr="00EA268D">
        <w:rPr>
          <w:rFonts w:ascii="Times New Roman" w:hAnsi="Times New Roman" w:cs="Times New Roman"/>
          <w:color w:val="0000FF"/>
        </w:rPr>
        <w:t>15</w:t>
      </w:r>
      <w:r w:rsidRPr="00EA268D">
        <w:rPr>
          <w:rFonts w:ascii="Times New Roman" w:hAnsi="Times New Roman" w:cs="Times New Roman"/>
          <w:color w:val="000000"/>
        </w:rPr>
        <w:t xml:space="preserve">] </w:t>
      </w:r>
      <w:r w:rsidRPr="00EA268D">
        <w:rPr>
          <w:rFonts w:ascii="Times New Roman" w:hAnsi="Times New Roman" w:cs="Times New Roman"/>
          <w:b/>
          <w:bCs/>
          <w:color w:val="000080"/>
        </w:rPr>
        <w:t xml:space="preserve">for </w:t>
      </w:r>
      <w:proofErr w:type="spellStart"/>
      <w:r w:rsidRPr="00EA268D">
        <w:rPr>
          <w:rFonts w:ascii="Times New Roman" w:hAnsi="Times New Roman" w:cs="Times New Roman"/>
          <w:color w:val="000000"/>
        </w:rPr>
        <w:t>i</w:t>
      </w:r>
      <w:proofErr w:type="spellEnd"/>
      <w:r w:rsidRPr="00EA268D">
        <w:rPr>
          <w:rFonts w:ascii="Times New Roman" w:hAnsi="Times New Roman" w:cs="Times New Roman"/>
          <w:color w:val="000000"/>
        </w:rPr>
        <w:t xml:space="preserve"> </w:t>
      </w:r>
      <w:r w:rsidRPr="00EA268D">
        <w:rPr>
          <w:rFonts w:ascii="Times New Roman" w:hAnsi="Times New Roman" w:cs="Times New Roman"/>
          <w:b/>
          <w:bCs/>
          <w:color w:val="000080"/>
        </w:rPr>
        <w:t xml:space="preserve">in </w:t>
      </w:r>
      <w:r w:rsidRPr="00EA268D">
        <w:rPr>
          <w:rFonts w:ascii="Times New Roman" w:hAnsi="Times New Roman" w:cs="Times New Roman"/>
          <w:color w:val="000080"/>
        </w:rPr>
        <w:t>range</w:t>
      </w:r>
      <w:r w:rsidRPr="00EA268D">
        <w:rPr>
          <w:rFonts w:ascii="Times New Roman" w:hAnsi="Times New Roman" w:cs="Times New Roman"/>
          <w:color w:val="000000"/>
        </w:rPr>
        <w:t>(</w:t>
      </w:r>
      <w:proofErr w:type="spellStart"/>
      <w:r w:rsidRPr="00EA268D">
        <w:rPr>
          <w:rFonts w:ascii="Times New Roman" w:hAnsi="Times New Roman" w:cs="Times New Roman"/>
          <w:color w:val="000080"/>
        </w:rPr>
        <w:t>len</w:t>
      </w:r>
      <w:proofErr w:type="spellEnd"/>
      <w:r w:rsidRPr="00EA268D">
        <w:rPr>
          <w:rFonts w:ascii="Times New Roman" w:hAnsi="Times New Roman" w:cs="Times New Roman"/>
          <w:color w:val="000000"/>
        </w:rPr>
        <w:t>(cd))],</w:t>
      </w:r>
      <w:proofErr w:type="spellStart"/>
      <w:r w:rsidRPr="00EA268D">
        <w:rPr>
          <w:rFonts w:ascii="Times New Roman" w:hAnsi="Times New Roman" w:cs="Times New Roman"/>
          <w:color w:val="660099"/>
        </w:rPr>
        <w:t>dtype</w:t>
      </w:r>
      <w:proofErr w:type="spellEnd"/>
      <w:r w:rsidRPr="00EA268D">
        <w:rPr>
          <w:rFonts w:ascii="Times New Roman" w:hAnsi="Times New Roman" w:cs="Times New Roman"/>
          <w:color w:val="000000"/>
        </w:rPr>
        <w:t>=</w:t>
      </w:r>
      <w:r w:rsidRPr="00EA268D">
        <w:rPr>
          <w:rFonts w:ascii="Times New Roman" w:hAnsi="Times New Roman" w:cs="Times New Roman"/>
          <w:color w:val="000080"/>
        </w:rPr>
        <w:t>float</w:t>
      </w:r>
      <w:r w:rsidRPr="00EA268D">
        <w:rPr>
          <w:rFonts w:ascii="Times New Roman" w:hAnsi="Times New Roman" w:cs="Times New Roman"/>
          <w:color w:val="000000"/>
        </w:rPr>
        <w:t xml:space="preserve">)           </w:t>
      </w:r>
      <w:r w:rsidRPr="00EA268D">
        <w:rPr>
          <w:rFonts w:ascii="Times New Roman" w:hAnsi="Times New Roman" w:cs="Times New Roman"/>
          <w:i/>
          <w:iCs/>
          <w:color w:val="808080"/>
        </w:rPr>
        <w:t># horizontal solar diffuse radiation [W m^-2]</w:t>
      </w:r>
    </w:p>
    <w:p w14:paraId="7E9E66C0" w14:textId="77777777" w:rsidR="005E4C0C" w:rsidRPr="00EA268D" w:rsidRDefault="005E4C0C" w:rsidP="005E4C0C">
      <w:pPr>
        <w:rPr>
          <w:rFonts w:cs="Times New Roman"/>
        </w:rPr>
      </w:pPr>
    </w:p>
    <w:p w14:paraId="1DD8CCFD" w14:textId="77777777" w:rsidR="005E4C0C" w:rsidRPr="00EA268D" w:rsidRDefault="005E4C0C" w:rsidP="005E4C0C">
      <w:pPr>
        <w:numPr>
          <w:ilvl w:val="0"/>
          <w:numId w:val="4"/>
        </w:numPr>
        <w:spacing w:before="100" w:beforeAutospacing="1" w:after="100" w:afterAutospacing="1" w:line="240" w:lineRule="auto"/>
        <w:rPr>
          <w:rFonts w:eastAsia="Times New Roman" w:cs="Times New Roman"/>
          <w:color w:val="000000"/>
          <w:sz w:val="27"/>
          <w:szCs w:val="27"/>
        </w:rPr>
      </w:pPr>
      <w:r w:rsidRPr="00EA268D">
        <w:rPr>
          <w:rFonts w:eastAsia="Times New Roman" w:cs="Times New Roman"/>
          <w:color w:val="000000"/>
          <w:sz w:val="27"/>
          <w:szCs w:val="27"/>
        </w:rPr>
        <w:t>date, format DD/MM/AAAA</w:t>
      </w:r>
    </w:p>
    <w:p w14:paraId="213CB57E" w14:textId="77777777" w:rsidR="005E4C0C" w:rsidRPr="00EA268D" w:rsidRDefault="005E4C0C" w:rsidP="005E4C0C">
      <w:pPr>
        <w:numPr>
          <w:ilvl w:val="0"/>
          <w:numId w:val="4"/>
        </w:numPr>
        <w:spacing w:before="100" w:beforeAutospacing="1" w:after="100" w:afterAutospacing="1" w:line="240" w:lineRule="auto"/>
        <w:rPr>
          <w:rFonts w:eastAsia="Times New Roman" w:cs="Times New Roman"/>
          <w:color w:val="000000"/>
          <w:sz w:val="27"/>
          <w:szCs w:val="27"/>
        </w:rPr>
      </w:pPr>
      <w:r w:rsidRPr="00EA268D">
        <w:rPr>
          <w:rFonts w:eastAsia="Times New Roman" w:cs="Times New Roman"/>
          <w:color w:val="000000"/>
          <w:sz w:val="27"/>
          <w:szCs w:val="27"/>
        </w:rPr>
        <w:t>time, format HHMNSS.SSS</w:t>
      </w:r>
    </w:p>
    <w:p w14:paraId="310B635D" w14:textId="77777777" w:rsidR="005E4C0C" w:rsidRPr="00EA268D" w:rsidRDefault="005E4C0C" w:rsidP="005E4C0C">
      <w:pPr>
        <w:numPr>
          <w:ilvl w:val="0"/>
          <w:numId w:val="4"/>
        </w:numPr>
        <w:spacing w:before="100" w:beforeAutospacing="1" w:after="100" w:afterAutospacing="1" w:line="240" w:lineRule="auto"/>
        <w:rPr>
          <w:rFonts w:eastAsia="Times New Roman" w:cs="Times New Roman"/>
          <w:color w:val="000000"/>
          <w:sz w:val="27"/>
          <w:szCs w:val="27"/>
        </w:rPr>
      </w:pPr>
      <w:r w:rsidRPr="00EA268D">
        <w:rPr>
          <w:rFonts w:eastAsia="Times New Roman" w:cs="Times New Roman"/>
          <w:color w:val="000000"/>
          <w:sz w:val="27"/>
          <w:szCs w:val="27"/>
        </w:rPr>
        <w:t>air temperature (position 2 meters high</w:t>
      </w:r>
      <w:proofErr w:type="gramStart"/>
      <w:r w:rsidRPr="00EA268D">
        <w:rPr>
          <w:rFonts w:eastAsia="Times New Roman" w:cs="Times New Roman"/>
          <w:color w:val="000000"/>
          <w:sz w:val="27"/>
          <w:szCs w:val="27"/>
        </w:rPr>
        <w:t>) :</w:t>
      </w:r>
      <w:proofErr w:type="gramEnd"/>
      <w:r w:rsidRPr="00EA268D">
        <w:rPr>
          <w:rFonts w:eastAsia="Times New Roman" w:cs="Times New Roman"/>
          <w:color w:val="000000"/>
          <w:sz w:val="27"/>
          <w:szCs w:val="27"/>
        </w:rPr>
        <w:t> </w:t>
      </w:r>
      <w:r w:rsidRPr="00EA268D">
        <w:rPr>
          <w:rFonts w:eastAsia="Times New Roman" w:cs="Times New Roman"/>
          <w:i/>
          <w:iCs/>
          <w:color w:val="000000"/>
          <w:sz w:val="27"/>
          <w:szCs w:val="27"/>
        </w:rPr>
        <w:t>Celsius</w:t>
      </w:r>
    </w:p>
    <w:p w14:paraId="1CEFB04B" w14:textId="77777777" w:rsidR="005E4C0C" w:rsidRPr="00EA268D" w:rsidRDefault="005E4C0C" w:rsidP="005E4C0C">
      <w:pPr>
        <w:numPr>
          <w:ilvl w:val="0"/>
          <w:numId w:val="4"/>
        </w:numPr>
        <w:spacing w:before="100" w:beforeAutospacing="1" w:after="100" w:afterAutospacing="1" w:line="240" w:lineRule="auto"/>
        <w:rPr>
          <w:rFonts w:eastAsia="Times New Roman" w:cs="Times New Roman"/>
          <w:color w:val="000000"/>
          <w:sz w:val="27"/>
          <w:szCs w:val="27"/>
        </w:rPr>
      </w:pPr>
      <w:r w:rsidRPr="00EA268D">
        <w:rPr>
          <w:rFonts w:eastAsia="Times New Roman" w:cs="Times New Roman"/>
          <w:color w:val="000000"/>
          <w:sz w:val="27"/>
          <w:szCs w:val="27"/>
        </w:rPr>
        <w:t xml:space="preserve">air pressure: </w:t>
      </w:r>
      <w:proofErr w:type="spellStart"/>
      <w:r w:rsidRPr="00EA268D">
        <w:rPr>
          <w:rFonts w:eastAsia="Times New Roman" w:cs="Times New Roman"/>
          <w:color w:val="000000"/>
          <w:sz w:val="27"/>
          <w:szCs w:val="27"/>
        </w:rPr>
        <w:t>hPa</w:t>
      </w:r>
      <w:proofErr w:type="spellEnd"/>
    </w:p>
    <w:p w14:paraId="324AE7FE" w14:textId="77777777" w:rsidR="005E4C0C" w:rsidRPr="00EA268D" w:rsidRDefault="005E4C0C" w:rsidP="005E4C0C">
      <w:pPr>
        <w:numPr>
          <w:ilvl w:val="0"/>
          <w:numId w:val="4"/>
        </w:numPr>
        <w:spacing w:before="100" w:beforeAutospacing="1" w:after="100" w:afterAutospacing="1" w:line="240" w:lineRule="auto"/>
        <w:rPr>
          <w:rFonts w:eastAsia="Times New Roman" w:cs="Times New Roman"/>
          <w:color w:val="000000"/>
          <w:sz w:val="27"/>
          <w:szCs w:val="27"/>
        </w:rPr>
      </w:pPr>
      <w:r w:rsidRPr="00EA268D">
        <w:rPr>
          <w:rFonts w:eastAsia="Times New Roman" w:cs="Times New Roman"/>
          <w:color w:val="000000"/>
          <w:sz w:val="27"/>
          <w:szCs w:val="27"/>
        </w:rPr>
        <w:t>relative humidity (position 2 meters high</w:t>
      </w:r>
      <w:proofErr w:type="gramStart"/>
      <w:r w:rsidRPr="00EA268D">
        <w:rPr>
          <w:rFonts w:eastAsia="Times New Roman" w:cs="Times New Roman"/>
          <w:color w:val="000000"/>
          <w:sz w:val="27"/>
          <w:szCs w:val="27"/>
        </w:rPr>
        <w:t>) :</w:t>
      </w:r>
      <w:proofErr w:type="gramEnd"/>
      <w:r w:rsidRPr="00EA268D">
        <w:rPr>
          <w:rFonts w:eastAsia="Times New Roman" w:cs="Times New Roman"/>
          <w:color w:val="000000"/>
          <w:sz w:val="27"/>
          <w:szCs w:val="27"/>
        </w:rPr>
        <w:t> </w:t>
      </w:r>
      <w:r w:rsidRPr="00EA268D">
        <w:rPr>
          <w:rFonts w:eastAsia="Times New Roman" w:cs="Times New Roman"/>
          <w:i/>
          <w:iCs/>
          <w:color w:val="000000"/>
          <w:sz w:val="27"/>
          <w:szCs w:val="27"/>
        </w:rPr>
        <w:t>%</w:t>
      </w:r>
    </w:p>
    <w:p w14:paraId="7EB2BE55" w14:textId="77777777" w:rsidR="005E4C0C" w:rsidRPr="00EA268D" w:rsidRDefault="005E4C0C" w:rsidP="005E4C0C">
      <w:pPr>
        <w:numPr>
          <w:ilvl w:val="0"/>
          <w:numId w:val="4"/>
        </w:numPr>
        <w:spacing w:before="100" w:beforeAutospacing="1" w:after="100" w:afterAutospacing="1" w:line="240" w:lineRule="auto"/>
        <w:rPr>
          <w:rFonts w:eastAsia="Times New Roman" w:cs="Times New Roman"/>
          <w:color w:val="000000"/>
          <w:sz w:val="27"/>
          <w:szCs w:val="27"/>
        </w:rPr>
      </w:pPr>
      <w:r w:rsidRPr="00EA268D">
        <w:rPr>
          <w:rFonts w:eastAsia="Times New Roman" w:cs="Times New Roman"/>
          <w:color w:val="000000"/>
          <w:sz w:val="27"/>
          <w:szCs w:val="27"/>
        </w:rPr>
        <w:t>rain rate: mm/h</w:t>
      </w:r>
    </w:p>
    <w:p w14:paraId="2A3CB286" w14:textId="77777777" w:rsidR="005E4C0C" w:rsidRPr="00EA268D" w:rsidRDefault="005E4C0C" w:rsidP="005E4C0C">
      <w:pPr>
        <w:numPr>
          <w:ilvl w:val="0"/>
          <w:numId w:val="4"/>
        </w:numPr>
        <w:spacing w:before="100" w:beforeAutospacing="1" w:after="100" w:afterAutospacing="1" w:line="240" w:lineRule="auto"/>
        <w:rPr>
          <w:rFonts w:eastAsia="Times New Roman" w:cs="Times New Roman"/>
          <w:color w:val="000000"/>
          <w:sz w:val="27"/>
          <w:szCs w:val="27"/>
        </w:rPr>
      </w:pPr>
      <w:r w:rsidRPr="00EA268D">
        <w:rPr>
          <w:rFonts w:eastAsia="Times New Roman" w:cs="Times New Roman"/>
          <w:color w:val="000000"/>
          <w:sz w:val="27"/>
          <w:szCs w:val="27"/>
        </w:rPr>
        <w:t>wind direction (position 10 meters high</w:t>
      </w:r>
      <w:proofErr w:type="gramStart"/>
      <w:r w:rsidRPr="00EA268D">
        <w:rPr>
          <w:rFonts w:eastAsia="Times New Roman" w:cs="Times New Roman"/>
          <w:color w:val="000000"/>
          <w:sz w:val="27"/>
          <w:szCs w:val="27"/>
        </w:rPr>
        <w:t>) :</w:t>
      </w:r>
      <w:proofErr w:type="gramEnd"/>
      <w:r w:rsidRPr="00EA268D">
        <w:rPr>
          <w:rFonts w:eastAsia="Times New Roman" w:cs="Times New Roman"/>
          <w:color w:val="000000"/>
          <w:sz w:val="27"/>
          <w:szCs w:val="27"/>
        </w:rPr>
        <w:t xml:space="preserve"> degree</w:t>
      </w:r>
    </w:p>
    <w:p w14:paraId="75998B07" w14:textId="77777777" w:rsidR="005E4C0C" w:rsidRPr="00EA268D" w:rsidRDefault="005E4C0C" w:rsidP="005E4C0C">
      <w:pPr>
        <w:numPr>
          <w:ilvl w:val="0"/>
          <w:numId w:val="4"/>
        </w:numPr>
        <w:spacing w:before="100" w:beforeAutospacing="1" w:after="100" w:afterAutospacing="1" w:line="240" w:lineRule="auto"/>
        <w:rPr>
          <w:rFonts w:eastAsia="Times New Roman" w:cs="Times New Roman"/>
          <w:color w:val="000000"/>
          <w:sz w:val="27"/>
          <w:szCs w:val="27"/>
        </w:rPr>
      </w:pPr>
      <w:r w:rsidRPr="00EA268D">
        <w:rPr>
          <w:rFonts w:eastAsia="Times New Roman" w:cs="Times New Roman"/>
          <w:color w:val="000000"/>
          <w:sz w:val="27"/>
          <w:szCs w:val="27"/>
        </w:rPr>
        <w:t>wind speed (position 10 meters high</w:t>
      </w:r>
      <w:proofErr w:type="gramStart"/>
      <w:r w:rsidRPr="00EA268D">
        <w:rPr>
          <w:rFonts w:eastAsia="Times New Roman" w:cs="Times New Roman"/>
          <w:color w:val="000000"/>
          <w:sz w:val="27"/>
          <w:szCs w:val="27"/>
        </w:rPr>
        <w:t>) :</w:t>
      </w:r>
      <w:proofErr w:type="gramEnd"/>
      <w:r w:rsidRPr="00EA268D">
        <w:rPr>
          <w:rFonts w:eastAsia="Times New Roman" w:cs="Times New Roman"/>
          <w:color w:val="000000"/>
          <w:sz w:val="27"/>
          <w:szCs w:val="27"/>
        </w:rPr>
        <w:t xml:space="preserve"> m/s</w:t>
      </w:r>
    </w:p>
    <w:p w14:paraId="1E778F45" w14:textId="77777777" w:rsidR="005E4C0C" w:rsidRPr="00EA268D" w:rsidRDefault="005E4C0C" w:rsidP="005E4C0C">
      <w:pPr>
        <w:numPr>
          <w:ilvl w:val="0"/>
          <w:numId w:val="4"/>
        </w:numPr>
        <w:spacing w:before="100" w:beforeAutospacing="1" w:after="100" w:afterAutospacing="1" w:line="240" w:lineRule="auto"/>
        <w:rPr>
          <w:rFonts w:eastAsia="Times New Roman" w:cs="Times New Roman"/>
          <w:color w:val="000000"/>
          <w:sz w:val="27"/>
          <w:szCs w:val="27"/>
        </w:rPr>
      </w:pPr>
      <w:r w:rsidRPr="00EA268D">
        <w:rPr>
          <w:rFonts w:eastAsia="Times New Roman" w:cs="Times New Roman"/>
          <w:color w:val="000000"/>
          <w:sz w:val="27"/>
          <w:szCs w:val="27"/>
        </w:rPr>
        <w:t xml:space="preserve">incoming </w:t>
      </w:r>
      <w:proofErr w:type="gramStart"/>
      <w:r w:rsidRPr="00EA268D">
        <w:rPr>
          <w:rFonts w:eastAsia="Times New Roman" w:cs="Times New Roman"/>
          <w:color w:val="000000"/>
          <w:sz w:val="27"/>
          <w:szCs w:val="27"/>
        </w:rPr>
        <w:t>short wave</w:t>
      </w:r>
      <w:proofErr w:type="gramEnd"/>
      <w:r w:rsidRPr="00EA268D">
        <w:rPr>
          <w:rFonts w:eastAsia="Times New Roman" w:cs="Times New Roman"/>
          <w:color w:val="000000"/>
          <w:sz w:val="27"/>
          <w:szCs w:val="27"/>
        </w:rPr>
        <w:t xml:space="preserve"> radiation: </w:t>
      </w:r>
      <w:r w:rsidRPr="00EA268D">
        <w:rPr>
          <w:rFonts w:eastAsia="Times New Roman" w:cs="Times New Roman"/>
          <w:i/>
          <w:iCs/>
          <w:color w:val="000000"/>
          <w:sz w:val="27"/>
          <w:szCs w:val="27"/>
        </w:rPr>
        <w:t>watts/m</w:t>
      </w:r>
      <w:r w:rsidRPr="00EA268D">
        <w:rPr>
          <w:rFonts w:eastAsia="Times New Roman" w:cs="Times New Roman"/>
          <w:i/>
          <w:iCs/>
          <w:color w:val="000000"/>
          <w:sz w:val="27"/>
          <w:szCs w:val="27"/>
          <w:vertAlign w:val="superscript"/>
        </w:rPr>
        <w:t>2</w:t>
      </w:r>
    </w:p>
    <w:p w14:paraId="6BC00A21" w14:textId="77777777" w:rsidR="005E4C0C" w:rsidRPr="00EA268D" w:rsidRDefault="005E4C0C" w:rsidP="005E4C0C">
      <w:pPr>
        <w:numPr>
          <w:ilvl w:val="0"/>
          <w:numId w:val="4"/>
        </w:numPr>
        <w:spacing w:before="100" w:beforeAutospacing="1" w:after="100" w:afterAutospacing="1" w:line="240" w:lineRule="auto"/>
        <w:rPr>
          <w:rFonts w:eastAsia="Times New Roman" w:cs="Times New Roman"/>
          <w:color w:val="000000"/>
          <w:sz w:val="27"/>
          <w:szCs w:val="27"/>
        </w:rPr>
      </w:pPr>
      <w:r w:rsidRPr="00EA268D">
        <w:rPr>
          <w:rFonts w:eastAsia="Times New Roman" w:cs="Times New Roman"/>
          <w:color w:val="000000"/>
          <w:sz w:val="27"/>
          <w:szCs w:val="27"/>
        </w:rPr>
        <w:t xml:space="preserve">outgoing </w:t>
      </w:r>
      <w:proofErr w:type="gramStart"/>
      <w:r w:rsidRPr="00EA268D">
        <w:rPr>
          <w:rFonts w:eastAsia="Times New Roman" w:cs="Times New Roman"/>
          <w:color w:val="000000"/>
          <w:sz w:val="27"/>
          <w:szCs w:val="27"/>
        </w:rPr>
        <w:t>short wave</w:t>
      </w:r>
      <w:proofErr w:type="gramEnd"/>
      <w:r w:rsidRPr="00EA268D">
        <w:rPr>
          <w:rFonts w:eastAsia="Times New Roman" w:cs="Times New Roman"/>
          <w:color w:val="000000"/>
          <w:sz w:val="27"/>
          <w:szCs w:val="27"/>
        </w:rPr>
        <w:t xml:space="preserve"> radiation: </w:t>
      </w:r>
      <w:r w:rsidRPr="00EA268D">
        <w:rPr>
          <w:rFonts w:eastAsia="Times New Roman" w:cs="Times New Roman"/>
          <w:i/>
          <w:iCs/>
          <w:color w:val="000000"/>
          <w:sz w:val="27"/>
          <w:szCs w:val="27"/>
        </w:rPr>
        <w:t>watts/m</w:t>
      </w:r>
      <w:r w:rsidRPr="00EA268D">
        <w:rPr>
          <w:rFonts w:eastAsia="Times New Roman" w:cs="Times New Roman"/>
          <w:i/>
          <w:iCs/>
          <w:color w:val="000000"/>
          <w:sz w:val="27"/>
          <w:szCs w:val="27"/>
          <w:vertAlign w:val="superscript"/>
        </w:rPr>
        <w:t>2</w:t>
      </w:r>
    </w:p>
    <w:p w14:paraId="41517971" w14:textId="77777777" w:rsidR="005E4C0C" w:rsidRPr="00EA268D" w:rsidRDefault="005E4C0C" w:rsidP="005E4C0C">
      <w:pPr>
        <w:numPr>
          <w:ilvl w:val="0"/>
          <w:numId w:val="4"/>
        </w:numPr>
        <w:spacing w:before="100" w:beforeAutospacing="1" w:after="100" w:afterAutospacing="1" w:line="240" w:lineRule="auto"/>
        <w:rPr>
          <w:rFonts w:eastAsia="Times New Roman" w:cs="Times New Roman"/>
          <w:color w:val="000000"/>
          <w:sz w:val="27"/>
          <w:szCs w:val="27"/>
        </w:rPr>
      </w:pPr>
      <w:r w:rsidRPr="00EA268D">
        <w:rPr>
          <w:rFonts w:eastAsia="Times New Roman" w:cs="Times New Roman"/>
          <w:color w:val="000000"/>
          <w:sz w:val="27"/>
          <w:szCs w:val="27"/>
        </w:rPr>
        <w:t>incoming long wave-</w:t>
      </w:r>
      <w:proofErr w:type="gramStart"/>
      <w:r w:rsidRPr="00EA268D">
        <w:rPr>
          <w:rFonts w:eastAsia="Times New Roman" w:cs="Times New Roman"/>
          <w:color w:val="000000"/>
          <w:sz w:val="27"/>
          <w:szCs w:val="27"/>
        </w:rPr>
        <w:t>Red</w:t>
      </w:r>
      <w:proofErr w:type="gramEnd"/>
      <w:r w:rsidRPr="00EA268D">
        <w:rPr>
          <w:rFonts w:eastAsia="Times New Roman" w:cs="Times New Roman"/>
          <w:color w:val="000000"/>
          <w:sz w:val="27"/>
          <w:szCs w:val="27"/>
        </w:rPr>
        <w:t xml:space="preserve"> radiation: </w:t>
      </w:r>
      <w:r w:rsidRPr="00EA268D">
        <w:rPr>
          <w:rFonts w:eastAsia="Times New Roman" w:cs="Times New Roman"/>
          <w:i/>
          <w:iCs/>
          <w:color w:val="000000"/>
          <w:sz w:val="27"/>
          <w:szCs w:val="27"/>
        </w:rPr>
        <w:t>watts/m</w:t>
      </w:r>
      <w:r w:rsidRPr="00EA268D">
        <w:rPr>
          <w:rFonts w:eastAsia="Times New Roman" w:cs="Times New Roman"/>
          <w:i/>
          <w:iCs/>
          <w:color w:val="000000"/>
          <w:sz w:val="27"/>
          <w:szCs w:val="27"/>
          <w:vertAlign w:val="superscript"/>
        </w:rPr>
        <w:t>2</w:t>
      </w:r>
    </w:p>
    <w:p w14:paraId="6DACBBCA" w14:textId="77777777" w:rsidR="005E4C0C" w:rsidRPr="00EA268D" w:rsidRDefault="005E4C0C" w:rsidP="005E4C0C">
      <w:pPr>
        <w:numPr>
          <w:ilvl w:val="0"/>
          <w:numId w:val="4"/>
        </w:numPr>
        <w:spacing w:before="100" w:beforeAutospacing="1" w:after="100" w:afterAutospacing="1" w:line="240" w:lineRule="auto"/>
        <w:rPr>
          <w:rFonts w:eastAsia="Times New Roman" w:cs="Times New Roman"/>
          <w:color w:val="000000"/>
          <w:sz w:val="27"/>
          <w:szCs w:val="27"/>
        </w:rPr>
      </w:pPr>
      <w:r w:rsidRPr="00EA268D">
        <w:rPr>
          <w:rFonts w:eastAsia="Times New Roman" w:cs="Times New Roman"/>
          <w:color w:val="000000"/>
          <w:sz w:val="27"/>
          <w:szCs w:val="27"/>
        </w:rPr>
        <w:t>outgoing long wave radiation: </w:t>
      </w:r>
      <w:r w:rsidRPr="00EA268D">
        <w:rPr>
          <w:rFonts w:eastAsia="Times New Roman" w:cs="Times New Roman"/>
          <w:i/>
          <w:iCs/>
          <w:color w:val="000000"/>
          <w:sz w:val="27"/>
          <w:szCs w:val="27"/>
        </w:rPr>
        <w:t>watts/m</w:t>
      </w:r>
      <w:r w:rsidRPr="00EA268D">
        <w:rPr>
          <w:rFonts w:eastAsia="Times New Roman" w:cs="Times New Roman"/>
          <w:i/>
          <w:iCs/>
          <w:color w:val="000000"/>
          <w:sz w:val="27"/>
          <w:szCs w:val="27"/>
          <w:vertAlign w:val="superscript"/>
        </w:rPr>
        <w:t>2</w:t>
      </w:r>
    </w:p>
    <w:p w14:paraId="16AD2920" w14:textId="77777777" w:rsidR="005E4C0C" w:rsidRPr="00EA268D" w:rsidRDefault="005E4C0C" w:rsidP="005E4C0C">
      <w:pPr>
        <w:numPr>
          <w:ilvl w:val="0"/>
          <w:numId w:val="4"/>
        </w:numPr>
        <w:spacing w:before="100" w:beforeAutospacing="1" w:after="100" w:afterAutospacing="1" w:line="240" w:lineRule="auto"/>
        <w:rPr>
          <w:rFonts w:eastAsia="Times New Roman" w:cs="Times New Roman"/>
          <w:color w:val="000000"/>
          <w:sz w:val="27"/>
          <w:szCs w:val="27"/>
        </w:rPr>
      </w:pPr>
      <w:r w:rsidRPr="00EA268D">
        <w:rPr>
          <w:rFonts w:eastAsia="Times New Roman" w:cs="Times New Roman"/>
          <w:color w:val="000000"/>
          <w:sz w:val="27"/>
          <w:szCs w:val="27"/>
        </w:rPr>
        <w:t>air temperature (position 6 meters high</w:t>
      </w:r>
      <w:proofErr w:type="gramStart"/>
      <w:r w:rsidRPr="00EA268D">
        <w:rPr>
          <w:rFonts w:eastAsia="Times New Roman" w:cs="Times New Roman"/>
          <w:color w:val="000000"/>
          <w:sz w:val="27"/>
          <w:szCs w:val="27"/>
        </w:rPr>
        <w:t>) :</w:t>
      </w:r>
      <w:proofErr w:type="gramEnd"/>
      <w:r w:rsidRPr="00EA268D">
        <w:rPr>
          <w:rFonts w:eastAsia="Times New Roman" w:cs="Times New Roman"/>
          <w:color w:val="000000"/>
          <w:sz w:val="27"/>
          <w:szCs w:val="27"/>
        </w:rPr>
        <w:t xml:space="preserve"> Celsius</w:t>
      </w:r>
    </w:p>
    <w:p w14:paraId="0C0F641B" w14:textId="77777777" w:rsidR="005E4C0C" w:rsidRPr="00EA268D" w:rsidRDefault="005E4C0C" w:rsidP="005E4C0C">
      <w:pPr>
        <w:numPr>
          <w:ilvl w:val="0"/>
          <w:numId w:val="4"/>
        </w:numPr>
        <w:spacing w:before="100" w:beforeAutospacing="1" w:after="100" w:afterAutospacing="1" w:line="240" w:lineRule="auto"/>
        <w:rPr>
          <w:rFonts w:eastAsia="Times New Roman" w:cs="Times New Roman"/>
          <w:color w:val="000000"/>
          <w:sz w:val="27"/>
          <w:szCs w:val="27"/>
        </w:rPr>
      </w:pPr>
      <w:r w:rsidRPr="00EA268D">
        <w:rPr>
          <w:rFonts w:eastAsia="Times New Roman" w:cs="Times New Roman"/>
          <w:color w:val="000000"/>
          <w:sz w:val="27"/>
          <w:szCs w:val="27"/>
        </w:rPr>
        <w:t>air relative humidity (position 6 meters high</w:t>
      </w:r>
      <w:proofErr w:type="gramStart"/>
      <w:r w:rsidRPr="00EA268D">
        <w:rPr>
          <w:rFonts w:eastAsia="Times New Roman" w:cs="Times New Roman"/>
          <w:color w:val="000000"/>
          <w:sz w:val="27"/>
          <w:szCs w:val="27"/>
        </w:rPr>
        <w:t>) :</w:t>
      </w:r>
      <w:proofErr w:type="gramEnd"/>
      <w:r w:rsidRPr="00EA268D">
        <w:rPr>
          <w:rFonts w:eastAsia="Times New Roman" w:cs="Times New Roman"/>
          <w:color w:val="000000"/>
          <w:sz w:val="27"/>
          <w:szCs w:val="27"/>
        </w:rPr>
        <w:t xml:space="preserve"> Celsius</w:t>
      </w:r>
    </w:p>
    <w:p w14:paraId="4C39A9FB" w14:textId="77777777" w:rsidR="005E4C0C" w:rsidRPr="00EA268D" w:rsidRDefault="005E4C0C" w:rsidP="00C10858">
      <w:pPr>
        <w:pStyle w:val="ListParagraph"/>
        <w:rPr>
          <w:rFonts w:cs="Times New Roman"/>
          <w:lang w:eastAsia="en-US"/>
        </w:rPr>
      </w:pPr>
    </w:p>
    <w:p w14:paraId="54F54F3A" w14:textId="61ED354A" w:rsidR="005D4337" w:rsidRPr="00EA268D" w:rsidRDefault="005D4337" w:rsidP="000F651B">
      <w:pPr>
        <w:rPr>
          <w:rFonts w:cs="Times New Roman"/>
          <w:lang w:eastAsia="en-US"/>
        </w:rPr>
      </w:pPr>
    </w:p>
    <w:sectPr w:rsidR="005D4337" w:rsidRPr="00EA268D">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LipingWang" w:date="2022-10-21T16:24:00Z" w:initials="LW">
    <w:p w14:paraId="3017FAE0" w14:textId="404E3B02" w:rsidR="00E25682" w:rsidRDefault="00E25682">
      <w:pPr>
        <w:pStyle w:val="CommentText"/>
      </w:pPr>
      <w:r>
        <w:rPr>
          <w:rStyle w:val="CommentReference"/>
        </w:rPr>
        <w:annotationRef/>
      </w:r>
      <w:r>
        <w:t>reference</w:t>
      </w:r>
    </w:p>
  </w:comment>
  <w:comment w:id="1" w:author="LipingWang" w:date="2022-10-21T16:24:00Z" w:initials="LW">
    <w:p w14:paraId="08C93439" w14:textId="0D1D176A" w:rsidR="00E25682" w:rsidRDefault="00E25682">
      <w:pPr>
        <w:pStyle w:val="CommentText"/>
      </w:pPr>
      <w:r>
        <w:rPr>
          <w:rStyle w:val="CommentReference"/>
        </w:rPr>
        <w:annotationRef/>
      </w:r>
      <w:r>
        <w:t>reference</w:t>
      </w:r>
    </w:p>
  </w:comment>
  <w:comment w:id="2" w:author="LipingWang" w:date="2022-10-21T16:46:00Z" w:initials="LW">
    <w:p w14:paraId="50DDEA20" w14:textId="4590D611" w:rsidR="00E25682" w:rsidRDefault="00E25682">
      <w:pPr>
        <w:pStyle w:val="CommentText"/>
      </w:pPr>
      <w:r>
        <w:rPr>
          <w:rStyle w:val="CommentReference"/>
        </w:rPr>
        <w:annotationRef/>
      </w:r>
      <w:r>
        <w:t xml:space="preserve">add the picture as well as the description for the canyon orientation and width measurement. </w:t>
      </w:r>
    </w:p>
  </w:comment>
  <w:comment w:id="3" w:author="LipingWang" w:date="2022-10-21T16:26:00Z" w:initials="LW">
    <w:p w14:paraId="593BB574" w14:textId="635CFBD5" w:rsidR="00E25682" w:rsidRDefault="00E25682">
      <w:pPr>
        <w:pStyle w:val="CommentText"/>
      </w:pPr>
      <w:r>
        <w:rPr>
          <w:rStyle w:val="CommentReference"/>
        </w:rPr>
        <w:annotationRef/>
      </w:r>
      <w:r>
        <w:t>Why 4B, reference</w:t>
      </w:r>
    </w:p>
  </w:comment>
  <w:comment w:id="4" w:author="LipingWang" w:date="2022-10-21T16:26:00Z" w:initials="LW">
    <w:p w14:paraId="013613FE" w14:textId="5CD176E7" w:rsidR="00E25682" w:rsidRDefault="00E25682">
      <w:pPr>
        <w:pStyle w:val="CommentText"/>
      </w:pPr>
      <w:r>
        <w:rPr>
          <w:rStyle w:val="CommentReference"/>
        </w:rPr>
        <w:annotationRef/>
      </w:r>
      <w:r>
        <w:t xml:space="preserve">What is forcing </w:t>
      </w:r>
      <w:r>
        <w:t>weather ?</w:t>
      </w:r>
    </w:p>
  </w:comment>
  <w:comment w:id="5" w:author="LipingWang" w:date="2022-10-21T16:27:00Z" w:initials="LW">
    <w:p w14:paraId="6ACB589A" w14:textId="277C56EF" w:rsidR="00E25682" w:rsidRDefault="00E25682">
      <w:pPr>
        <w:pStyle w:val="CommentText"/>
      </w:pPr>
      <w:r>
        <w:rPr>
          <w:rStyle w:val="CommentReference"/>
        </w:rPr>
        <w:annotationRef/>
      </w:r>
      <w:r>
        <w:t xml:space="preserve">From neighboring measurements? Can you interpolate the missing data instead? </w:t>
      </w:r>
    </w:p>
  </w:comment>
  <w:comment w:id="6" w:author="LipingWang" w:date="2022-10-21T16:28:00Z" w:initials="LW">
    <w:p w14:paraId="681FD87A" w14:textId="2E70BD2F" w:rsidR="00E25682" w:rsidRDefault="00E25682">
      <w:pPr>
        <w:pStyle w:val="CommentText"/>
      </w:pPr>
      <w:r>
        <w:rPr>
          <w:rStyle w:val="CommentReference"/>
        </w:rPr>
        <w:annotationRef/>
      </w:r>
      <w:r>
        <w:t>You calculate one of them, not all of them.</w:t>
      </w:r>
    </w:p>
  </w:comment>
  <w:comment w:id="7" w:author="LipingWang" w:date="2022-10-21T16:29:00Z" w:initials="LW">
    <w:p w14:paraId="36167377" w14:textId="6E4B53E0" w:rsidR="00E25682" w:rsidRDefault="00E25682">
      <w:pPr>
        <w:pStyle w:val="CommentText"/>
      </w:pPr>
      <w:r>
        <w:rPr>
          <w:rStyle w:val="CommentReference"/>
        </w:rPr>
        <w:annotationRef/>
      </w:r>
      <w:r>
        <w:t>What is the height of DOE office building?</w:t>
      </w:r>
    </w:p>
  </w:comment>
  <w:comment w:id="8" w:author="LipingWang" w:date="2022-10-21T16:30:00Z" w:initials="LW">
    <w:p w14:paraId="5ADDA4CC" w14:textId="49208086" w:rsidR="00E25682" w:rsidRDefault="00E25682">
      <w:pPr>
        <w:pStyle w:val="CommentText"/>
      </w:pPr>
      <w:r>
        <w:rPr>
          <w:rStyle w:val="CommentReference"/>
        </w:rPr>
        <w:annotationRef/>
      </w:r>
      <w:r>
        <w:t>What’s the reference for albedo and emissivity?</w:t>
      </w:r>
    </w:p>
  </w:comment>
  <w:comment w:id="9" w:author="LipingWang" w:date="2022-10-21T16:37:00Z" w:initials="LW">
    <w:p w14:paraId="75113ED8" w14:textId="737DA15C" w:rsidR="00E25682" w:rsidRDefault="00E25682">
      <w:pPr>
        <w:pStyle w:val="CommentText"/>
      </w:pPr>
      <w:r>
        <w:rPr>
          <w:rStyle w:val="CommentReference"/>
        </w:rPr>
        <w:annotationRef/>
      </w:r>
      <w:r>
        <w:t>What is this forcing weather?</w:t>
      </w:r>
    </w:p>
  </w:comment>
  <w:comment w:id="10" w:author="LipingWang" w:date="2022-10-21T16:36:00Z" w:initials="LW">
    <w:p w14:paraId="20D457E9" w14:textId="61F82691" w:rsidR="00E25682" w:rsidRDefault="00E25682">
      <w:pPr>
        <w:pStyle w:val="CommentText"/>
      </w:pPr>
      <w:r>
        <w:rPr>
          <w:rStyle w:val="CommentReference"/>
        </w:rPr>
        <w:annotationRef/>
      </w:r>
      <w:r>
        <w:t>Are the urban sites for 6 m or 2 m useful at all?</w:t>
      </w:r>
    </w:p>
  </w:comment>
  <w:comment w:id="11" w:author="Lichen Wu" w:date="2022-10-21T16:57:00Z" w:initials="LW">
    <w:p w14:paraId="74119F06" w14:textId="77777777" w:rsidR="0000631C" w:rsidRDefault="0000631C" w:rsidP="00072DD3">
      <w:pPr>
        <w:pStyle w:val="CommentText"/>
      </w:pPr>
      <w:r>
        <w:rPr>
          <w:rStyle w:val="CommentReference"/>
        </w:rPr>
        <w:annotationRef/>
      </w:r>
      <w:r>
        <w:t>Mini site</w:t>
      </w:r>
    </w:p>
  </w:comment>
  <w:comment w:id="12" w:author="LipingWang" w:date="2022-10-21T16:48:00Z" w:initials="LW">
    <w:p w14:paraId="0C1BF77B" w14:textId="68C52E57" w:rsidR="00E25682" w:rsidRDefault="00E25682">
      <w:pPr>
        <w:pStyle w:val="CommentText"/>
      </w:pPr>
      <w:r>
        <w:rPr>
          <w:rStyle w:val="CommentReference"/>
        </w:rPr>
        <w:annotationRef/>
      </w:r>
      <w:r>
        <w:t>add the picture as well as the description for the canyon orientation and width measurement.</w:t>
      </w:r>
    </w:p>
  </w:comment>
  <w:comment w:id="13" w:author="LipingWang" w:date="2022-10-21T16:41:00Z" w:initials="LW">
    <w:p w14:paraId="084DC046" w14:textId="702933B6" w:rsidR="00E25682" w:rsidRDefault="00E25682">
      <w:pPr>
        <w:pStyle w:val="CommentText"/>
      </w:pPr>
      <w:r>
        <w:rPr>
          <w:rStyle w:val="CommentReference"/>
        </w:rPr>
        <w:annotationRef/>
      </w:r>
      <w:r>
        <w:t>?</w:t>
      </w:r>
    </w:p>
  </w:comment>
  <w:comment w:id="14" w:author="LipingWang" w:date="2022-10-21T16:41:00Z" w:initials="LW">
    <w:p w14:paraId="0E6633FF" w14:textId="65971426" w:rsidR="00E25682" w:rsidRDefault="00E25682">
      <w:pPr>
        <w:pStyle w:val="CommentText"/>
      </w:pPr>
      <w:r>
        <w:rPr>
          <w:rStyle w:val="CommentReference"/>
        </w:rPr>
        <w:annotationRef/>
      </w:r>
      <w:r>
        <w:t>Only calculate one parameter, correct?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017FAE0" w15:done="0"/>
  <w15:commentEx w15:paraId="08C93439" w15:done="0"/>
  <w15:commentEx w15:paraId="50DDEA20" w15:done="0"/>
  <w15:commentEx w15:paraId="593BB574" w15:done="0"/>
  <w15:commentEx w15:paraId="013613FE" w15:done="0"/>
  <w15:commentEx w15:paraId="6ACB589A" w15:done="0"/>
  <w15:commentEx w15:paraId="681FD87A" w15:done="0"/>
  <w15:commentEx w15:paraId="36167377" w15:done="0"/>
  <w15:commentEx w15:paraId="5ADDA4CC" w15:done="0"/>
  <w15:commentEx w15:paraId="75113ED8" w15:done="0"/>
  <w15:commentEx w15:paraId="20D457E9" w15:done="0"/>
  <w15:commentEx w15:paraId="74119F06" w15:paraIdParent="20D457E9" w15:done="0"/>
  <w15:commentEx w15:paraId="0C1BF77B" w15:done="0"/>
  <w15:commentEx w15:paraId="084DC046" w15:done="0"/>
  <w15:commentEx w15:paraId="0E6633FF"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FD4641" w16cex:dateUtc="2022-10-21T22:24:00Z"/>
  <w16cex:commentExtensible w16cex:durableId="26FD4637" w16cex:dateUtc="2022-10-21T22:24:00Z"/>
  <w16cex:commentExtensible w16cex:durableId="26FD4B80" w16cex:dateUtc="2022-10-21T22:46:00Z"/>
  <w16cex:commentExtensible w16cex:durableId="26FD469D" w16cex:dateUtc="2022-10-21T22:26:00Z"/>
  <w16cex:commentExtensible w16cex:durableId="26FD46BF" w16cex:dateUtc="2022-10-21T22:26:00Z"/>
  <w16cex:commentExtensible w16cex:durableId="26FD46EE" w16cex:dateUtc="2022-10-21T22:27:00Z"/>
  <w16cex:commentExtensible w16cex:durableId="26FD4722" w16cex:dateUtc="2022-10-21T22:28:00Z"/>
  <w16cex:commentExtensible w16cex:durableId="26FD475F" w16cex:dateUtc="2022-10-21T22:29:00Z"/>
  <w16cex:commentExtensible w16cex:durableId="26FD479B" w16cex:dateUtc="2022-10-21T22:30:00Z"/>
  <w16cex:commentExtensible w16cex:durableId="26FD493C" w16cex:dateUtc="2022-10-21T22:37:00Z"/>
  <w16cex:commentExtensible w16cex:durableId="26FD4906" w16cex:dateUtc="2022-10-21T22:36:00Z"/>
  <w16cex:commentExtensible w16cex:durableId="26FD4DEB" w16cex:dateUtc="2022-10-21T22:57:00Z"/>
  <w16cex:commentExtensible w16cex:durableId="26FD4BCA" w16cex:dateUtc="2022-10-21T22:48:00Z"/>
  <w16cex:commentExtensible w16cex:durableId="26FD4A34" w16cex:dateUtc="2022-10-21T22:41:00Z"/>
  <w16cex:commentExtensible w16cex:durableId="26FD4A50" w16cex:dateUtc="2022-10-21T22:4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017FAE0" w16cid:durableId="26FD4641"/>
  <w16cid:commentId w16cid:paraId="08C93439" w16cid:durableId="26FD4637"/>
  <w16cid:commentId w16cid:paraId="50DDEA20" w16cid:durableId="26FD4B80"/>
  <w16cid:commentId w16cid:paraId="593BB574" w16cid:durableId="26FD469D"/>
  <w16cid:commentId w16cid:paraId="013613FE" w16cid:durableId="26FD46BF"/>
  <w16cid:commentId w16cid:paraId="6ACB589A" w16cid:durableId="26FD46EE"/>
  <w16cid:commentId w16cid:paraId="681FD87A" w16cid:durableId="26FD4722"/>
  <w16cid:commentId w16cid:paraId="36167377" w16cid:durableId="26FD475F"/>
  <w16cid:commentId w16cid:paraId="5ADDA4CC" w16cid:durableId="26FD479B"/>
  <w16cid:commentId w16cid:paraId="75113ED8" w16cid:durableId="26FD493C"/>
  <w16cid:commentId w16cid:paraId="20D457E9" w16cid:durableId="26FD4906"/>
  <w16cid:commentId w16cid:paraId="74119F06" w16cid:durableId="26FD4DEB"/>
  <w16cid:commentId w16cid:paraId="0C1BF77B" w16cid:durableId="26FD4BCA"/>
  <w16cid:commentId w16cid:paraId="084DC046" w16cid:durableId="26FD4A34"/>
  <w16cid:commentId w16cid:paraId="0E6633FF" w16cid:durableId="26FD4A50"/>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DB01245"/>
    <w:multiLevelType w:val="hybridMultilevel"/>
    <w:tmpl w:val="C6880720"/>
    <w:lvl w:ilvl="0" w:tplc="04090019">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BC243DC"/>
    <w:multiLevelType w:val="hybridMultilevel"/>
    <w:tmpl w:val="47C831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596F3425"/>
    <w:multiLevelType w:val="multilevel"/>
    <w:tmpl w:val="3636FF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5B4A7258"/>
    <w:multiLevelType w:val="hybridMultilevel"/>
    <w:tmpl w:val="B424741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373094D"/>
    <w:multiLevelType w:val="hybridMultilevel"/>
    <w:tmpl w:val="D7240C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DFC390B"/>
    <w:multiLevelType w:val="hybridMultilevel"/>
    <w:tmpl w:val="B75A9F1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762365A8"/>
    <w:multiLevelType w:val="hybridMultilevel"/>
    <w:tmpl w:val="D3C258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837311875">
    <w:abstractNumId w:val="1"/>
  </w:num>
  <w:num w:numId="2" w16cid:durableId="1506895103">
    <w:abstractNumId w:val="6"/>
  </w:num>
  <w:num w:numId="3" w16cid:durableId="1498377011">
    <w:abstractNumId w:val="5"/>
  </w:num>
  <w:num w:numId="4" w16cid:durableId="1800299629">
    <w:abstractNumId w:val="2"/>
  </w:num>
  <w:num w:numId="5" w16cid:durableId="1928151229">
    <w:abstractNumId w:val="0"/>
  </w:num>
  <w:num w:numId="6" w16cid:durableId="1617058617">
    <w:abstractNumId w:val="4"/>
  </w:num>
  <w:num w:numId="7" w16cid:durableId="943347883">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LipingWang">
    <w15:presenceInfo w15:providerId="None" w15:userId="LipingWang"/>
  </w15:person>
  <w15:person w15:author="Lichen Wu">
    <w15:presenceInfo w15:providerId="Windows Live" w15:userId="2354933dd02d6ff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trackRevisions/>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NLAwMzEzsjQyNAYSFko6SsGpxcWZ+XkgBYa1AF8sJnQsAAAA"/>
  </w:docVars>
  <w:rsids>
    <w:rsidRoot w:val="004A5EE8"/>
    <w:rsid w:val="00004BC0"/>
    <w:rsid w:val="0000631C"/>
    <w:rsid w:val="00006FF2"/>
    <w:rsid w:val="00027689"/>
    <w:rsid w:val="00055238"/>
    <w:rsid w:val="00071CE6"/>
    <w:rsid w:val="00082AF9"/>
    <w:rsid w:val="0009185E"/>
    <w:rsid w:val="00096EED"/>
    <w:rsid w:val="000B4F1E"/>
    <w:rsid w:val="000C30A7"/>
    <w:rsid w:val="000C3E38"/>
    <w:rsid w:val="000C4B83"/>
    <w:rsid w:val="000C54B0"/>
    <w:rsid w:val="000D2156"/>
    <w:rsid w:val="000E347C"/>
    <w:rsid w:val="000F651B"/>
    <w:rsid w:val="00104325"/>
    <w:rsid w:val="00127B67"/>
    <w:rsid w:val="001344AD"/>
    <w:rsid w:val="00134761"/>
    <w:rsid w:val="0015463E"/>
    <w:rsid w:val="00165AC3"/>
    <w:rsid w:val="00173DC9"/>
    <w:rsid w:val="00176958"/>
    <w:rsid w:val="001849DC"/>
    <w:rsid w:val="00193DD1"/>
    <w:rsid w:val="001A6B9C"/>
    <w:rsid w:val="001B4CC2"/>
    <w:rsid w:val="001B55FD"/>
    <w:rsid w:val="001C0F78"/>
    <w:rsid w:val="001C13D4"/>
    <w:rsid w:val="001F3349"/>
    <w:rsid w:val="001F6795"/>
    <w:rsid w:val="00203B7C"/>
    <w:rsid w:val="002118A7"/>
    <w:rsid w:val="0023111C"/>
    <w:rsid w:val="00240DD9"/>
    <w:rsid w:val="00252C0F"/>
    <w:rsid w:val="00254FF0"/>
    <w:rsid w:val="0025569C"/>
    <w:rsid w:val="002748CC"/>
    <w:rsid w:val="002831CB"/>
    <w:rsid w:val="002A19EC"/>
    <w:rsid w:val="002C190B"/>
    <w:rsid w:val="002C4487"/>
    <w:rsid w:val="0033548E"/>
    <w:rsid w:val="003424A2"/>
    <w:rsid w:val="0034636C"/>
    <w:rsid w:val="0034644A"/>
    <w:rsid w:val="003521EC"/>
    <w:rsid w:val="0035251F"/>
    <w:rsid w:val="00382FAF"/>
    <w:rsid w:val="0039032A"/>
    <w:rsid w:val="003B14FE"/>
    <w:rsid w:val="003B5B9E"/>
    <w:rsid w:val="003B63F4"/>
    <w:rsid w:val="003E13F4"/>
    <w:rsid w:val="003F5940"/>
    <w:rsid w:val="004006F6"/>
    <w:rsid w:val="00404814"/>
    <w:rsid w:val="00406661"/>
    <w:rsid w:val="004109DF"/>
    <w:rsid w:val="00416790"/>
    <w:rsid w:val="00437AE3"/>
    <w:rsid w:val="00466EC1"/>
    <w:rsid w:val="00471EFA"/>
    <w:rsid w:val="004778D0"/>
    <w:rsid w:val="004803C1"/>
    <w:rsid w:val="00480837"/>
    <w:rsid w:val="00483C43"/>
    <w:rsid w:val="004906FC"/>
    <w:rsid w:val="00493571"/>
    <w:rsid w:val="0049387E"/>
    <w:rsid w:val="004A5EE8"/>
    <w:rsid w:val="004B3F29"/>
    <w:rsid w:val="004B46A6"/>
    <w:rsid w:val="004C7D8E"/>
    <w:rsid w:val="004D5470"/>
    <w:rsid w:val="004E1FCB"/>
    <w:rsid w:val="005140E1"/>
    <w:rsid w:val="00531D18"/>
    <w:rsid w:val="005355F9"/>
    <w:rsid w:val="00562716"/>
    <w:rsid w:val="00567DC3"/>
    <w:rsid w:val="005724BA"/>
    <w:rsid w:val="005B147B"/>
    <w:rsid w:val="005B2527"/>
    <w:rsid w:val="005B7941"/>
    <w:rsid w:val="005C3611"/>
    <w:rsid w:val="005D4337"/>
    <w:rsid w:val="005E1D76"/>
    <w:rsid w:val="005E4C0C"/>
    <w:rsid w:val="005F3B85"/>
    <w:rsid w:val="005F4320"/>
    <w:rsid w:val="006233C2"/>
    <w:rsid w:val="006418DB"/>
    <w:rsid w:val="00662099"/>
    <w:rsid w:val="0066520B"/>
    <w:rsid w:val="00676931"/>
    <w:rsid w:val="006875EB"/>
    <w:rsid w:val="006B197D"/>
    <w:rsid w:val="006D718E"/>
    <w:rsid w:val="006E3030"/>
    <w:rsid w:val="006F35DF"/>
    <w:rsid w:val="0070288D"/>
    <w:rsid w:val="007042D4"/>
    <w:rsid w:val="007064F2"/>
    <w:rsid w:val="00710763"/>
    <w:rsid w:val="00727252"/>
    <w:rsid w:val="00767F8C"/>
    <w:rsid w:val="00780B5D"/>
    <w:rsid w:val="00780D53"/>
    <w:rsid w:val="00785029"/>
    <w:rsid w:val="00792252"/>
    <w:rsid w:val="00797880"/>
    <w:rsid w:val="007A3024"/>
    <w:rsid w:val="007B0092"/>
    <w:rsid w:val="007B534B"/>
    <w:rsid w:val="007C05E6"/>
    <w:rsid w:val="007D2247"/>
    <w:rsid w:val="007E5761"/>
    <w:rsid w:val="007F4D42"/>
    <w:rsid w:val="007F5494"/>
    <w:rsid w:val="008017F0"/>
    <w:rsid w:val="008049A1"/>
    <w:rsid w:val="0080524D"/>
    <w:rsid w:val="008224F0"/>
    <w:rsid w:val="00827532"/>
    <w:rsid w:val="008417F2"/>
    <w:rsid w:val="00841CA5"/>
    <w:rsid w:val="00864596"/>
    <w:rsid w:val="00872BA3"/>
    <w:rsid w:val="00873F8D"/>
    <w:rsid w:val="00873FDF"/>
    <w:rsid w:val="008A09D3"/>
    <w:rsid w:val="008B6C96"/>
    <w:rsid w:val="008C79FF"/>
    <w:rsid w:val="008C7E6C"/>
    <w:rsid w:val="008D69AF"/>
    <w:rsid w:val="008E2E9D"/>
    <w:rsid w:val="008E3BCF"/>
    <w:rsid w:val="008E5622"/>
    <w:rsid w:val="008F4217"/>
    <w:rsid w:val="00917753"/>
    <w:rsid w:val="00921E1D"/>
    <w:rsid w:val="009267D9"/>
    <w:rsid w:val="00943395"/>
    <w:rsid w:val="009446B0"/>
    <w:rsid w:val="00957D1D"/>
    <w:rsid w:val="009721B4"/>
    <w:rsid w:val="009754E3"/>
    <w:rsid w:val="009760E7"/>
    <w:rsid w:val="009776D1"/>
    <w:rsid w:val="00985A8E"/>
    <w:rsid w:val="009875DE"/>
    <w:rsid w:val="009C0DF2"/>
    <w:rsid w:val="009C222D"/>
    <w:rsid w:val="009C37BF"/>
    <w:rsid w:val="009C4260"/>
    <w:rsid w:val="009D5FCC"/>
    <w:rsid w:val="009F3594"/>
    <w:rsid w:val="00A02281"/>
    <w:rsid w:val="00A04BAF"/>
    <w:rsid w:val="00A07095"/>
    <w:rsid w:val="00A4124B"/>
    <w:rsid w:val="00A4154D"/>
    <w:rsid w:val="00A664F1"/>
    <w:rsid w:val="00A700B9"/>
    <w:rsid w:val="00A7068F"/>
    <w:rsid w:val="00A80308"/>
    <w:rsid w:val="00A86134"/>
    <w:rsid w:val="00A95DBF"/>
    <w:rsid w:val="00AC044F"/>
    <w:rsid w:val="00AD4CF3"/>
    <w:rsid w:val="00AE0514"/>
    <w:rsid w:val="00AE3CE8"/>
    <w:rsid w:val="00B00554"/>
    <w:rsid w:val="00B029F2"/>
    <w:rsid w:val="00B339FA"/>
    <w:rsid w:val="00B34EBA"/>
    <w:rsid w:val="00B44DA1"/>
    <w:rsid w:val="00B61F59"/>
    <w:rsid w:val="00BD11EF"/>
    <w:rsid w:val="00BE6854"/>
    <w:rsid w:val="00C10858"/>
    <w:rsid w:val="00C27364"/>
    <w:rsid w:val="00C30F5C"/>
    <w:rsid w:val="00C43485"/>
    <w:rsid w:val="00C63CE4"/>
    <w:rsid w:val="00C64140"/>
    <w:rsid w:val="00C8616F"/>
    <w:rsid w:val="00C91343"/>
    <w:rsid w:val="00C92C27"/>
    <w:rsid w:val="00C93A93"/>
    <w:rsid w:val="00CB3525"/>
    <w:rsid w:val="00CB4193"/>
    <w:rsid w:val="00CC54CF"/>
    <w:rsid w:val="00CD71F6"/>
    <w:rsid w:val="00CE5730"/>
    <w:rsid w:val="00D037C2"/>
    <w:rsid w:val="00D1199E"/>
    <w:rsid w:val="00D1398C"/>
    <w:rsid w:val="00D26558"/>
    <w:rsid w:val="00D27CFA"/>
    <w:rsid w:val="00D30D40"/>
    <w:rsid w:val="00D452B2"/>
    <w:rsid w:val="00D45A62"/>
    <w:rsid w:val="00D67211"/>
    <w:rsid w:val="00D677D5"/>
    <w:rsid w:val="00D82D9B"/>
    <w:rsid w:val="00D97487"/>
    <w:rsid w:val="00DA406B"/>
    <w:rsid w:val="00DB7FA4"/>
    <w:rsid w:val="00DC6279"/>
    <w:rsid w:val="00DD42A6"/>
    <w:rsid w:val="00DE5E83"/>
    <w:rsid w:val="00DE73A1"/>
    <w:rsid w:val="00E07DFB"/>
    <w:rsid w:val="00E25682"/>
    <w:rsid w:val="00E34A90"/>
    <w:rsid w:val="00E43202"/>
    <w:rsid w:val="00E70D25"/>
    <w:rsid w:val="00E758A6"/>
    <w:rsid w:val="00E908C0"/>
    <w:rsid w:val="00EA0524"/>
    <w:rsid w:val="00EA268D"/>
    <w:rsid w:val="00EC25A1"/>
    <w:rsid w:val="00ED313A"/>
    <w:rsid w:val="00ED45DB"/>
    <w:rsid w:val="00EF4D7A"/>
    <w:rsid w:val="00F03432"/>
    <w:rsid w:val="00F05C50"/>
    <w:rsid w:val="00F17779"/>
    <w:rsid w:val="00F22439"/>
    <w:rsid w:val="00F24311"/>
    <w:rsid w:val="00F726D5"/>
    <w:rsid w:val="00F75BF3"/>
    <w:rsid w:val="00F80997"/>
    <w:rsid w:val="00FB53F9"/>
    <w:rsid w:val="00FC33E0"/>
    <w:rsid w:val="00FE1325"/>
    <w:rsid w:val="00FF3EC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8FC21F"/>
  <w15:chartTrackingRefBased/>
  <w15:docId w15:val="{F65A8C2A-DC73-423E-B165-21D4EC00F2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4636C"/>
    <w:rPr>
      <w:rFonts w:ascii="Times New Roman" w:hAnsi="Times New Roman"/>
    </w:rPr>
  </w:style>
  <w:style w:type="paragraph" w:styleId="Heading1">
    <w:name w:val="heading 1"/>
    <w:basedOn w:val="Normal"/>
    <w:next w:val="Normal"/>
    <w:link w:val="Heading1Char"/>
    <w:autoRedefine/>
    <w:uiPriority w:val="9"/>
    <w:qFormat/>
    <w:rsid w:val="00165AC3"/>
    <w:pPr>
      <w:keepNext/>
      <w:keepLines/>
      <w:spacing w:before="240" w:after="0"/>
      <w:outlineLvl w:val="0"/>
    </w:pPr>
    <w:rPr>
      <w:rFonts w:eastAsiaTheme="majorEastAsia" w:cstheme="majorBidi"/>
      <w:b/>
      <w:sz w:val="24"/>
      <w:szCs w:val="32"/>
    </w:rPr>
  </w:style>
  <w:style w:type="paragraph" w:styleId="Heading2">
    <w:name w:val="heading 2"/>
    <w:basedOn w:val="Normal"/>
    <w:next w:val="Normal"/>
    <w:link w:val="Heading2Char"/>
    <w:autoRedefine/>
    <w:qFormat/>
    <w:rsid w:val="00841CA5"/>
    <w:pPr>
      <w:keepNext/>
      <w:tabs>
        <w:tab w:val="left" w:pos="4962"/>
      </w:tabs>
      <w:spacing w:after="0" w:line="240" w:lineRule="auto"/>
      <w:outlineLvl w:val="1"/>
    </w:pPr>
    <w:rPr>
      <w:rFonts w:eastAsia="Times New Roman" w:cs="Times New Roman"/>
      <w:b/>
      <w:szCs w:val="20"/>
      <w:lang w:eastAsia="en-US"/>
    </w:rPr>
  </w:style>
  <w:style w:type="paragraph" w:styleId="Heading3">
    <w:name w:val="heading 3"/>
    <w:basedOn w:val="Normal"/>
    <w:next w:val="Normal"/>
    <w:link w:val="Heading3Char"/>
    <w:autoRedefine/>
    <w:uiPriority w:val="9"/>
    <w:unhideWhenUsed/>
    <w:qFormat/>
    <w:rsid w:val="000D2156"/>
    <w:pPr>
      <w:keepNext/>
      <w:keepLines/>
      <w:spacing w:before="40" w:after="0"/>
      <w:outlineLvl w:val="2"/>
    </w:pPr>
    <w:rPr>
      <w:rFonts w:eastAsiaTheme="majorEastAsia" w:cstheme="majorBidi"/>
      <w:b/>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65AC3"/>
    <w:rPr>
      <w:rFonts w:ascii="Times New Roman" w:eastAsiaTheme="majorEastAsia" w:hAnsi="Times New Roman" w:cstheme="majorBidi"/>
      <w:b/>
      <w:sz w:val="24"/>
      <w:szCs w:val="32"/>
    </w:rPr>
  </w:style>
  <w:style w:type="character" w:customStyle="1" w:styleId="Heading2Char">
    <w:name w:val="Heading 2 Char"/>
    <w:basedOn w:val="DefaultParagraphFont"/>
    <w:link w:val="Heading2"/>
    <w:rsid w:val="00841CA5"/>
    <w:rPr>
      <w:rFonts w:ascii="Times New Roman" w:eastAsia="Times New Roman" w:hAnsi="Times New Roman" w:cs="Times New Roman"/>
      <w:b/>
      <w:szCs w:val="20"/>
      <w:lang w:eastAsia="en-US"/>
    </w:rPr>
  </w:style>
  <w:style w:type="paragraph" w:styleId="Title">
    <w:name w:val="Title"/>
    <w:basedOn w:val="Normal"/>
    <w:next w:val="Normal"/>
    <w:link w:val="TitleChar"/>
    <w:autoRedefine/>
    <w:uiPriority w:val="10"/>
    <w:qFormat/>
    <w:rsid w:val="00F726D5"/>
    <w:pPr>
      <w:spacing w:after="0" w:line="360" w:lineRule="auto"/>
      <w:contextualSpacing/>
      <w:jc w:val="center"/>
    </w:pPr>
    <w:rPr>
      <w:rFonts w:eastAsiaTheme="majorEastAsia" w:cstheme="majorBidi"/>
      <w:b/>
      <w:spacing w:val="-10"/>
      <w:kern w:val="28"/>
      <w:sz w:val="28"/>
      <w:szCs w:val="56"/>
    </w:rPr>
  </w:style>
  <w:style w:type="character" w:customStyle="1" w:styleId="TitleChar">
    <w:name w:val="Title Char"/>
    <w:basedOn w:val="DefaultParagraphFont"/>
    <w:link w:val="Title"/>
    <w:uiPriority w:val="10"/>
    <w:rsid w:val="00F726D5"/>
    <w:rPr>
      <w:rFonts w:ascii="Times New Roman" w:eastAsiaTheme="majorEastAsia" w:hAnsi="Times New Roman" w:cstheme="majorBidi"/>
      <w:b/>
      <w:spacing w:val="-10"/>
      <w:kern w:val="28"/>
      <w:sz w:val="28"/>
      <w:szCs w:val="56"/>
    </w:rPr>
  </w:style>
  <w:style w:type="paragraph" w:styleId="Caption">
    <w:name w:val="caption"/>
    <w:basedOn w:val="Normal"/>
    <w:next w:val="Normal"/>
    <w:autoRedefine/>
    <w:uiPriority w:val="35"/>
    <w:unhideWhenUsed/>
    <w:qFormat/>
    <w:rsid w:val="007B0092"/>
    <w:pPr>
      <w:spacing w:after="0" w:line="360" w:lineRule="auto"/>
      <w:jc w:val="center"/>
    </w:pPr>
    <w:rPr>
      <w:b/>
      <w:iCs/>
      <w:sz w:val="20"/>
      <w:szCs w:val="18"/>
    </w:rPr>
  </w:style>
  <w:style w:type="character" w:customStyle="1" w:styleId="Heading3Char">
    <w:name w:val="Heading 3 Char"/>
    <w:basedOn w:val="DefaultParagraphFont"/>
    <w:link w:val="Heading3"/>
    <w:uiPriority w:val="9"/>
    <w:rsid w:val="000D2156"/>
    <w:rPr>
      <w:rFonts w:ascii="Times New Roman" w:eastAsiaTheme="majorEastAsia" w:hAnsi="Times New Roman" w:cstheme="majorBidi"/>
      <w:b/>
      <w:szCs w:val="24"/>
    </w:rPr>
  </w:style>
  <w:style w:type="table" w:styleId="TableGrid">
    <w:name w:val="Table Grid"/>
    <w:basedOn w:val="TableNormal"/>
    <w:uiPriority w:val="39"/>
    <w:rsid w:val="006875E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unhideWhenUsed/>
    <w:rsid w:val="009776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9776D1"/>
    <w:rPr>
      <w:rFonts w:ascii="Courier New" w:eastAsia="Times New Roman" w:hAnsi="Courier New" w:cs="Courier New"/>
      <w:sz w:val="20"/>
      <w:szCs w:val="20"/>
    </w:rPr>
  </w:style>
  <w:style w:type="paragraph" w:styleId="ListParagraph">
    <w:name w:val="List Paragraph"/>
    <w:basedOn w:val="Normal"/>
    <w:uiPriority w:val="34"/>
    <w:qFormat/>
    <w:rsid w:val="00562716"/>
    <w:pPr>
      <w:ind w:left="720"/>
      <w:contextualSpacing/>
    </w:pPr>
  </w:style>
  <w:style w:type="paragraph" w:styleId="Bibliography">
    <w:name w:val="Bibliography"/>
    <w:basedOn w:val="Normal"/>
    <w:next w:val="Normal"/>
    <w:uiPriority w:val="37"/>
    <w:unhideWhenUsed/>
    <w:rsid w:val="001C13D4"/>
    <w:pPr>
      <w:tabs>
        <w:tab w:val="left" w:pos="384"/>
      </w:tabs>
      <w:spacing w:after="0" w:line="240" w:lineRule="auto"/>
      <w:ind w:left="384" w:hanging="384"/>
    </w:pPr>
  </w:style>
  <w:style w:type="character" w:styleId="Strong">
    <w:name w:val="Strong"/>
    <w:basedOn w:val="DefaultParagraphFont"/>
    <w:uiPriority w:val="22"/>
    <w:qFormat/>
    <w:rsid w:val="00082AF9"/>
    <w:rPr>
      <w:b/>
      <w:bCs/>
    </w:rPr>
  </w:style>
  <w:style w:type="character" w:styleId="CommentReference">
    <w:name w:val="annotation reference"/>
    <w:basedOn w:val="DefaultParagraphFont"/>
    <w:uiPriority w:val="99"/>
    <w:semiHidden/>
    <w:unhideWhenUsed/>
    <w:rsid w:val="00E25682"/>
    <w:rPr>
      <w:sz w:val="16"/>
      <w:szCs w:val="16"/>
    </w:rPr>
  </w:style>
  <w:style w:type="paragraph" w:styleId="CommentText">
    <w:name w:val="annotation text"/>
    <w:basedOn w:val="Normal"/>
    <w:link w:val="CommentTextChar"/>
    <w:uiPriority w:val="99"/>
    <w:unhideWhenUsed/>
    <w:rsid w:val="00E25682"/>
    <w:pPr>
      <w:spacing w:line="240" w:lineRule="auto"/>
    </w:pPr>
    <w:rPr>
      <w:sz w:val="20"/>
      <w:szCs w:val="20"/>
    </w:rPr>
  </w:style>
  <w:style w:type="character" w:customStyle="1" w:styleId="CommentTextChar">
    <w:name w:val="Comment Text Char"/>
    <w:basedOn w:val="DefaultParagraphFont"/>
    <w:link w:val="CommentText"/>
    <w:uiPriority w:val="99"/>
    <w:rsid w:val="00E25682"/>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E25682"/>
    <w:rPr>
      <w:b/>
      <w:bCs/>
    </w:rPr>
  </w:style>
  <w:style w:type="character" w:customStyle="1" w:styleId="CommentSubjectChar">
    <w:name w:val="Comment Subject Char"/>
    <w:basedOn w:val="CommentTextChar"/>
    <w:link w:val="CommentSubject"/>
    <w:uiPriority w:val="99"/>
    <w:semiHidden/>
    <w:rsid w:val="00E25682"/>
    <w:rPr>
      <w:rFonts w:ascii="Times New Roman" w:hAnsi="Times New Roman"/>
      <w:b/>
      <w:bCs/>
      <w:sz w:val="20"/>
      <w:szCs w:val="20"/>
    </w:rPr>
  </w:style>
  <w:style w:type="paragraph" w:styleId="Revision">
    <w:name w:val="Revision"/>
    <w:hidden/>
    <w:uiPriority w:val="99"/>
    <w:semiHidden/>
    <w:rsid w:val="00E25682"/>
    <w:pPr>
      <w:spacing w:after="0" w:line="240" w:lineRule="auto"/>
    </w:pPr>
    <w:rPr>
      <w:rFonts w:ascii="Times New Roman" w:hAnsi="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6722793">
      <w:bodyDiv w:val="1"/>
      <w:marLeft w:val="0"/>
      <w:marRight w:val="0"/>
      <w:marTop w:val="0"/>
      <w:marBottom w:val="0"/>
      <w:divBdr>
        <w:top w:val="none" w:sz="0" w:space="0" w:color="auto"/>
        <w:left w:val="none" w:sz="0" w:space="0" w:color="auto"/>
        <w:bottom w:val="none" w:sz="0" w:space="0" w:color="auto"/>
        <w:right w:val="none" w:sz="0" w:space="0" w:color="auto"/>
      </w:divBdr>
    </w:div>
    <w:div w:id="233131856">
      <w:bodyDiv w:val="1"/>
      <w:marLeft w:val="0"/>
      <w:marRight w:val="0"/>
      <w:marTop w:val="0"/>
      <w:marBottom w:val="0"/>
      <w:divBdr>
        <w:top w:val="none" w:sz="0" w:space="0" w:color="auto"/>
        <w:left w:val="none" w:sz="0" w:space="0" w:color="auto"/>
        <w:bottom w:val="none" w:sz="0" w:space="0" w:color="auto"/>
        <w:right w:val="none" w:sz="0" w:space="0" w:color="auto"/>
      </w:divBdr>
    </w:div>
    <w:div w:id="457064578">
      <w:bodyDiv w:val="1"/>
      <w:marLeft w:val="0"/>
      <w:marRight w:val="0"/>
      <w:marTop w:val="0"/>
      <w:marBottom w:val="0"/>
      <w:divBdr>
        <w:top w:val="none" w:sz="0" w:space="0" w:color="auto"/>
        <w:left w:val="none" w:sz="0" w:space="0" w:color="auto"/>
        <w:bottom w:val="none" w:sz="0" w:space="0" w:color="auto"/>
        <w:right w:val="none" w:sz="0" w:space="0" w:color="auto"/>
      </w:divBdr>
    </w:div>
    <w:div w:id="480345233">
      <w:bodyDiv w:val="1"/>
      <w:marLeft w:val="0"/>
      <w:marRight w:val="0"/>
      <w:marTop w:val="0"/>
      <w:marBottom w:val="0"/>
      <w:divBdr>
        <w:top w:val="none" w:sz="0" w:space="0" w:color="auto"/>
        <w:left w:val="none" w:sz="0" w:space="0" w:color="auto"/>
        <w:bottom w:val="none" w:sz="0" w:space="0" w:color="auto"/>
        <w:right w:val="none" w:sz="0" w:space="0" w:color="auto"/>
      </w:divBdr>
    </w:div>
    <w:div w:id="525604810">
      <w:bodyDiv w:val="1"/>
      <w:marLeft w:val="0"/>
      <w:marRight w:val="0"/>
      <w:marTop w:val="0"/>
      <w:marBottom w:val="0"/>
      <w:divBdr>
        <w:top w:val="none" w:sz="0" w:space="0" w:color="auto"/>
        <w:left w:val="none" w:sz="0" w:space="0" w:color="auto"/>
        <w:bottom w:val="none" w:sz="0" w:space="0" w:color="auto"/>
        <w:right w:val="none" w:sz="0" w:space="0" w:color="auto"/>
      </w:divBdr>
    </w:div>
    <w:div w:id="540630636">
      <w:bodyDiv w:val="1"/>
      <w:marLeft w:val="0"/>
      <w:marRight w:val="0"/>
      <w:marTop w:val="0"/>
      <w:marBottom w:val="0"/>
      <w:divBdr>
        <w:top w:val="none" w:sz="0" w:space="0" w:color="auto"/>
        <w:left w:val="none" w:sz="0" w:space="0" w:color="auto"/>
        <w:bottom w:val="none" w:sz="0" w:space="0" w:color="auto"/>
        <w:right w:val="none" w:sz="0" w:space="0" w:color="auto"/>
      </w:divBdr>
    </w:div>
    <w:div w:id="646664940">
      <w:bodyDiv w:val="1"/>
      <w:marLeft w:val="0"/>
      <w:marRight w:val="0"/>
      <w:marTop w:val="0"/>
      <w:marBottom w:val="0"/>
      <w:divBdr>
        <w:top w:val="none" w:sz="0" w:space="0" w:color="auto"/>
        <w:left w:val="none" w:sz="0" w:space="0" w:color="auto"/>
        <w:bottom w:val="none" w:sz="0" w:space="0" w:color="auto"/>
        <w:right w:val="none" w:sz="0" w:space="0" w:color="auto"/>
      </w:divBdr>
    </w:div>
    <w:div w:id="667909229">
      <w:bodyDiv w:val="1"/>
      <w:marLeft w:val="0"/>
      <w:marRight w:val="0"/>
      <w:marTop w:val="0"/>
      <w:marBottom w:val="0"/>
      <w:divBdr>
        <w:top w:val="none" w:sz="0" w:space="0" w:color="auto"/>
        <w:left w:val="none" w:sz="0" w:space="0" w:color="auto"/>
        <w:bottom w:val="none" w:sz="0" w:space="0" w:color="auto"/>
        <w:right w:val="none" w:sz="0" w:space="0" w:color="auto"/>
      </w:divBdr>
    </w:div>
    <w:div w:id="756561812">
      <w:bodyDiv w:val="1"/>
      <w:marLeft w:val="0"/>
      <w:marRight w:val="0"/>
      <w:marTop w:val="0"/>
      <w:marBottom w:val="0"/>
      <w:divBdr>
        <w:top w:val="none" w:sz="0" w:space="0" w:color="auto"/>
        <w:left w:val="none" w:sz="0" w:space="0" w:color="auto"/>
        <w:bottom w:val="none" w:sz="0" w:space="0" w:color="auto"/>
        <w:right w:val="none" w:sz="0" w:space="0" w:color="auto"/>
      </w:divBdr>
    </w:div>
    <w:div w:id="895822105">
      <w:bodyDiv w:val="1"/>
      <w:marLeft w:val="0"/>
      <w:marRight w:val="0"/>
      <w:marTop w:val="0"/>
      <w:marBottom w:val="0"/>
      <w:divBdr>
        <w:top w:val="none" w:sz="0" w:space="0" w:color="auto"/>
        <w:left w:val="none" w:sz="0" w:space="0" w:color="auto"/>
        <w:bottom w:val="none" w:sz="0" w:space="0" w:color="auto"/>
        <w:right w:val="none" w:sz="0" w:space="0" w:color="auto"/>
      </w:divBdr>
    </w:div>
    <w:div w:id="920602294">
      <w:bodyDiv w:val="1"/>
      <w:marLeft w:val="0"/>
      <w:marRight w:val="0"/>
      <w:marTop w:val="0"/>
      <w:marBottom w:val="0"/>
      <w:divBdr>
        <w:top w:val="none" w:sz="0" w:space="0" w:color="auto"/>
        <w:left w:val="none" w:sz="0" w:space="0" w:color="auto"/>
        <w:bottom w:val="none" w:sz="0" w:space="0" w:color="auto"/>
        <w:right w:val="none" w:sz="0" w:space="0" w:color="auto"/>
      </w:divBdr>
    </w:div>
    <w:div w:id="973756699">
      <w:bodyDiv w:val="1"/>
      <w:marLeft w:val="0"/>
      <w:marRight w:val="0"/>
      <w:marTop w:val="0"/>
      <w:marBottom w:val="0"/>
      <w:divBdr>
        <w:top w:val="none" w:sz="0" w:space="0" w:color="auto"/>
        <w:left w:val="none" w:sz="0" w:space="0" w:color="auto"/>
        <w:bottom w:val="none" w:sz="0" w:space="0" w:color="auto"/>
        <w:right w:val="none" w:sz="0" w:space="0" w:color="auto"/>
      </w:divBdr>
    </w:div>
    <w:div w:id="1078869916">
      <w:bodyDiv w:val="1"/>
      <w:marLeft w:val="0"/>
      <w:marRight w:val="0"/>
      <w:marTop w:val="0"/>
      <w:marBottom w:val="0"/>
      <w:divBdr>
        <w:top w:val="none" w:sz="0" w:space="0" w:color="auto"/>
        <w:left w:val="none" w:sz="0" w:space="0" w:color="auto"/>
        <w:bottom w:val="none" w:sz="0" w:space="0" w:color="auto"/>
        <w:right w:val="none" w:sz="0" w:space="0" w:color="auto"/>
      </w:divBdr>
    </w:div>
    <w:div w:id="1193886903">
      <w:bodyDiv w:val="1"/>
      <w:marLeft w:val="0"/>
      <w:marRight w:val="0"/>
      <w:marTop w:val="0"/>
      <w:marBottom w:val="0"/>
      <w:divBdr>
        <w:top w:val="none" w:sz="0" w:space="0" w:color="auto"/>
        <w:left w:val="none" w:sz="0" w:space="0" w:color="auto"/>
        <w:bottom w:val="none" w:sz="0" w:space="0" w:color="auto"/>
        <w:right w:val="none" w:sz="0" w:space="0" w:color="auto"/>
      </w:divBdr>
    </w:div>
    <w:div w:id="1242373738">
      <w:bodyDiv w:val="1"/>
      <w:marLeft w:val="0"/>
      <w:marRight w:val="0"/>
      <w:marTop w:val="0"/>
      <w:marBottom w:val="0"/>
      <w:divBdr>
        <w:top w:val="none" w:sz="0" w:space="0" w:color="auto"/>
        <w:left w:val="none" w:sz="0" w:space="0" w:color="auto"/>
        <w:bottom w:val="none" w:sz="0" w:space="0" w:color="auto"/>
        <w:right w:val="none" w:sz="0" w:space="0" w:color="auto"/>
      </w:divBdr>
    </w:div>
    <w:div w:id="1256212783">
      <w:bodyDiv w:val="1"/>
      <w:marLeft w:val="0"/>
      <w:marRight w:val="0"/>
      <w:marTop w:val="0"/>
      <w:marBottom w:val="0"/>
      <w:divBdr>
        <w:top w:val="none" w:sz="0" w:space="0" w:color="auto"/>
        <w:left w:val="none" w:sz="0" w:space="0" w:color="auto"/>
        <w:bottom w:val="none" w:sz="0" w:space="0" w:color="auto"/>
        <w:right w:val="none" w:sz="0" w:space="0" w:color="auto"/>
      </w:divBdr>
    </w:div>
    <w:div w:id="1268539968">
      <w:bodyDiv w:val="1"/>
      <w:marLeft w:val="0"/>
      <w:marRight w:val="0"/>
      <w:marTop w:val="0"/>
      <w:marBottom w:val="0"/>
      <w:divBdr>
        <w:top w:val="none" w:sz="0" w:space="0" w:color="auto"/>
        <w:left w:val="none" w:sz="0" w:space="0" w:color="auto"/>
        <w:bottom w:val="none" w:sz="0" w:space="0" w:color="auto"/>
        <w:right w:val="none" w:sz="0" w:space="0" w:color="auto"/>
      </w:divBdr>
    </w:div>
    <w:div w:id="1341809851">
      <w:bodyDiv w:val="1"/>
      <w:marLeft w:val="0"/>
      <w:marRight w:val="0"/>
      <w:marTop w:val="0"/>
      <w:marBottom w:val="0"/>
      <w:divBdr>
        <w:top w:val="none" w:sz="0" w:space="0" w:color="auto"/>
        <w:left w:val="none" w:sz="0" w:space="0" w:color="auto"/>
        <w:bottom w:val="none" w:sz="0" w:space="0" w:color="auto"/>
        <w:right w:val="none" w:sz="0" w:space="0" w:color="auto"/>
      </w:divBdr>
    </w:div>
    <w:div w:id="1433159696">
      <w:bodyDiv w:val="1"/>
      <w:marLeft w:val="0"/>
      <w:marRight w:val="0"/>
      <w:marTop w:val="0"/>
      <w:marBottom w:val="0"/>
      <w:divBdr>
        <w:top w:val="none" w:sz="0" w:space="0" w:color="auto"/>
        <w:left w:val="none" w:sz="0" w:space="0" w:color="auto"/>
        <w:bottom w:val="none" w:sz="0" w:space="0" w:color="auto"/>
        <w:right w:val="none" w:sz="0" w:space="0" w:color="auto"/>
      </w:divBdr>
    </w:div>
    <w:div w:id="1524857847">
      <w:bodyDiv w:val="1"/>
      <w:marLeft w:val="0"/>
      <w:marRight w:val="0"/>
      <w:marTop w:val="0"/>
      <w:marBottom w:val="0"/>
      <w:divBdr>
        <w:top w:val="none" w:sz="0" w:space="0" w:color="auto"/>
        <w:left w:val="none" w:sz="0" w:space="0" w:color="auto"/>
        <w:bottom w:val="none" w:sz="0" w:space="0" w:color="auto"/>
        <w:right w:val="none" w:sz="0" w:space="0" w:color="auto"/>
      </w:divBdr>
    </w:div>
    <w:div w:id="1560284598">
      <w:bodyDiv w:val="1"/>
      <w:marLeft w:val="0"/>
      <w:marRight w:val="0"/>
      <w:marTop w:val="0"/>
      <w:marBottom w:val="0"/>
      <w:divBdr>
        <w:top w:val="none" w:sz="0" w:space="0" w:color="auto"/>
        <w:left w:val="none" w:sz="0" w:space="0" w:color="auto"/>
        <w:bottom w:val="none" w:sz="0" w:space="0" w:color="auto"/>
        <w:right w:val="none" w:sz="0" w:space="0" w:color="auto"/>
      </w:divBdr>
    </w:div>
    <w:div w:id="1590700692">
      <w:bodyDiv w:val="1"/>
      <w:marLeft w:val="0"/>
      <w:marRight w:val="0"/>
      <w:marTop w:val="0"/>
      <w:marBottom w:val="0"/>
      <w:divBdr>
        <w:top w:val="none" w:sz="0" w:space="0" w:color="auto"/>
        <w:left w:val="none" w:sz="0" w:space="0" w:color="auto"/>
        <w:bottom w:val="none" w:sz="0" w:space="0" w:color="auto"/>
        <w:right w:val="none" w:sz="0" w:space="0" w:color="auto"/>
      </w:divBdr>
    </w:div>
    <w:div w:id="1604149752">
      <w:bodyDiv w:val="1"/>
      <w:marLeft w:val="0"/>
      <w:marRight w:val="0"/>
      <w:marTop w:val="0"/>
      <w:marBottom w:val="0"/>
      <w:divBdr>
        <w:top w:val="none" w:sz="0" w:space="0" w:color="auto"/>
        <w:left w:val="none" w:sz="0" w:space="0" w:color="auto"/>
        <w:bottom w:val="none" w:sz="0" w:space="0" w:color="auto"/>
        <w:right w:val="none" w:sz="0" w:space="0" w:color="auto"/>
      </w:divBdr>
    </w:div>
    <w:div w:id="1657109281">
      <w:bodyDiv w:val="1"/>
      <w:marLeft w:val="0"/>
      <w:marRight w:val="0"/>
      <w:marTop w:val="0"/>
      <w:marBottom w:val="0"/>
      <w:divBdr>
        <w:top w:val="none" w:sz="0" w:space="0" w:color="auto"/>
        <w:left w:val="none" w:sz="0" w:space="0" w:color="auto"/>
        <w:bottom w:val="none" w:sz="0" w:space="0" w:color="auto"/>
        <w:right w:val="none" w:sz="0" w:space="0" w:color="auto"/>
      </w:divBdr>
    </w:div>
    <w:div w:id="1713382669">
      <w:bodyDiv w:val="1"/>
      <w:marLeft w:val="0"/>
      <w:marRight w:val="0"/>
      <w:marTop w:val="0"/>
      <w:marBottom w:val="0"/>
      <w:divBdr>
        <w:top w:val="none" w:sz="0" w:space="0" w:color="auto"/>
        <w:left w:val="none" w:sz="0" w:space="0" w:color="auto"/>
        <w:bottom w:val="none" w:sz="0" w:space="0" w:color="auto"/>
        <w:right w:val="none" w:sz="0" w:space="0" w:color="auto"/>
      </w:divBdr>
    </w:div>
    <w:div w:id="1730956951">
      <w:bodyDiv w:val="1"/>
      <w:marLeft w:val="0"/>
      <w:marRight w:val="0"/>
      <w:marTop w:val="0"/>
      <w:marBottom w:val="0"/>
      <w:divBdr>
        <w:top w:val="none" w:sz="0" w:space="0" w:color="auto"/>
        <w:left w:val="none" w:sz="0" w:space="0" w:color="auto"/>
        <w:bottom w:val="none" w:sz="0" w:space="0" w:color="auto"/>
        <w:right w:val="none" w:sz="0" w:space="0" w:color="auto"/>
      </w:divBdr>
    </w:div>
    <w:div w:id="1817263993">
      <w:bodyDiv w:val="1"/>
      <w:marLeft w:val="0"/>
      <w:marRight w:val="0"/>
      <w:marTop w:val="0"/>
      <w:marBottom w:val="0"/>
      <w:divBdr>
        <w:top w:val="none" w:sz="0" w:space="0" w:color="auto"/>
        <w:left w:val="none" w:sz="0" w:space="0" w:color="auto"/>
        <w:bottom w:val="none" w:sz="0" w:space="0" w:color="auto"/>
        <w:right w:val="none" w:sz="0" w:space="0" w:color="auto"/>
      </w:divBdr>
    </w:div>
    <w:div w:id="2013484651">
      <w:bodyDiv w:val="1"/>
      <w:marLeft w:val="0"/>
      <w:marRight w:val="0"/>
      <w:marTop w:val="0"/>
      <w:marBottom w:val="0"/>
      <w:divBdr>
        <w:top w:val="none" w:sz="0" w:space="0" w:color="auto"/>
        <w:left w:val="none" w:sz="0" w:space="0" w:color="auto"/>
        <w:bottom w:val="none" w:sz="0" w:space="0" w:color="auto"/>
        <w:right w:val="none" w:sz="0" w:space="0" w:color="auto"/>
      </w:divBdr>
    </w:div>
    <w:div w:id="2020085838">
      <w:bodyDiv w:val="1"/>
      <w:marLeft w:val="0"/>
      <w:marRight w:val="0"/>
      <w:marTop w:val="0"/>
      <w:marBottom w:val="0"/>
      <w:divBdr>
        <w:top w:val="none" w:sz="0" w:space="0" w:color="auto"/>
        <w:left w:val="none" w:sz="0" w:space="0" w:color="auto"/>
        <w:bottom w:val="none" w:sz="0" w:space="0" w:color="auto"/>
        <w:right w:val="none" w:sz="0" w:space="0" w:color="auto"/>
      </w:divBdr>
    </w:div>
    <w:div w:id="2039230734">
      <w:bodyDiv w:val="1"/>
      <w:marLeft w:val="0"/>
      <w:marRight w:val="0"/>
      <w:marTop w:val="0"/>
      <w:marBottom w:val="0"/>
      <w:divBdr>
        <w:top w:val="none" w:sz="0" w:space="0" w:color="auto"/>
        <w:left w:val="none" w:sz="0" w:space="0" w:color="auto"/>
        <w:bottom w:val="none" w:sz="0" w:space="0" w:color="auto"/>
        <w:right w:val="none" w:sz="0" w:space="0" w:color="auto"/>
      </w:divBdr>
    </w:div>
    <w:div w:id="2075276702">
      <w:bodyDiv w:val="1"/>
      <w:marLeft w:val="0"/>
      <w:marRight w:val="0"/>
      <w:marTop w:val="0"/>
      <w:marBottom w:val="0"/>
      <w:divBdr>
        <w:top w:val="none" w:sz="0" w:space="0" w:color="auto"/>
        <w:left w:val="none" w:sz="0" w:space="0" w:color="auto"/>
        <w:bottom w:val="none" w:sz="0" w:space="0" w:color="auto"/>
        <w:right w:val="none" w:sz="0" w:space="0" w:color="auto"/>
      </w:divBdr>
    </w:div>
    <w:div w:id="20979424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microsoft.com/office/2016/09/relationships/commentsIds" Target="commentsIds.xml"/><Relationship Id="rId13" Type="http://schemas.openxmlformats.org/officeDocument/2006/relationships/image" Target="media/image5.png"/><Relationship Id="rId3" Type="http://schemas.openxmlformats.org/officeDocument/2006/relationships/settings" Target="settings.xml"/><Relationship Id="rId7" Type="http://schemas.microsoft.com/office/2011/relationships/commentsExtended" Target="commentsExtended.xml"/><Relationship Id="rId12" Type="http://schemas.openxmlformats.org/officeDocument/2006/relationships/image" Target="media/image4.png"/><Relationship Id="rId17" Type="http://schemas.openxmlformats.org/officeDocument/2006/relationships/theme" Target="theme/theme1.xml"/><Relationship Id="rId2" Type="http://schemas.openxmlformats.org/officeDocument/2006/relationships/styles" Target="styles.xml"/><Relationship Id="rId16" Type="http://schemas.microsoft.com/office/2011/relationships/people" Target="people.xml"/><Relationship Id="rId1" Type="http://schemas.openxmlformats.org/officeDocument/2006/relationships/numbering" Target="numbering.xml"/><Relationship Id="rId6" Type="http://schemas.openxmlformats.org/officeDocument/2006/relationships/comments" Target="comments.xml"/><Relationship Id="rId11" Type="http://schemas.openxmlformats.org/officeDocument/2006/relationships/image" Target="media/image3.png"/><Relationship Id="rId5" Type="http://schemas.openxmlformats.org/officeDocument/2006/relationships/image" Target="media/image1.png"/><Relationship Id="rId15" Type="http://schemas.openxmlformats.org/officeDocument/2006/relationships/fontTable" Target="fontTable.xml"/><Relationship Id="rId10" Type="http://schemas.openxmlformats.org/officeDocument/2006/relationships/image" Target="media/image2.png"/><Relationship Id="rId4" Type="http://schemas.openxmlformats.org/officeDocument/2006/relationships/webSettings" Target="webSettings.xml"/><Relationship Id="rId9" Type="http://schemas.microsoft.com/office/2018/08/relationships/commentsExtensible" Target="commentsExtensible.xml"/><Relationship Id="rId14" Type="http://schemas.openxmlformats.org/officeDocument/2006/relationships/image" Target="media/image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30</TotalTime>
  <Pages>1</Pages>
  <Words>6740</Words>
  <Characters>38423</Characters>
  <Application>Microsoft Office Word</Application>
  <DocSecurity>0</DocSecurity>
  <Lines>320</Lines>
  <Paragraphs>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45073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Lichen Wu</dc:creator>
  <cp:keywords/>
  <dc:description/>
  <cp:lastModifiedBy>Lichen Wu</cp:lastModifiedBy>
  <cp:revision>5</cp:revision>
  <dcterms:created xsi:type="dcterms:W3CDTF">2022-10-21T20:29:00Z</dcterms:created>
  <dcterms:modified xsi:type="dcterms:W3CDTF">2022-10-21T22:58:00Z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zotero-version="6.0.15"&gt;&lt;session id="p2pQlLMR"/&gt;&lt;style id="http://www.zotero.org/styles/ieee" locale="en-US" hasBibliography="1" bibliographyStyleHasBeenSet="1"/&gt;&lt;prefs&gt;&lt;pref name="fieldType" value="Field"/&gt;&lt;/prefs&gt;&lt;/data&gt;</vt:lpwstr>
  </property>
</Properties>
</file>