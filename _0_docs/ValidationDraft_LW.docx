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007AE7">
      <w:pPr>
        <w:pStyle w:val="Heading1"/>
      </w:pPr>
      <w:r w:rsidRPr="00EA268D">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44BEA60D" w:rsidR="007F4D42" w:rsidRDefault="007F5494" w:rsidP="00D35739">
      <w:pPr>
        <w:pStyle w:val="Caption"/>
      </w:pPr>
      <w:r w:rsidRPr="00EA268D">
        <w:t xml:space="preserve">Figure </w:t>
      </w:r>
      <w:r w:rsidR="00000000">
        <w:fldChar w:fldCharType="begin"/>
      </w:r>
      <w:r w:rsidR="00000000">
        <w:instrText xml:space="preserve"> SEQ Figure \* ARABIC </w:instrText>
      </w:r>
      <w:r w:rsidR="00000000">
        <w:fldChar w:fldCharType="separate"/>
      </w:r>
      <w:r w:rsidR="00D35739">
        <w:rPr>
          <w:noProof/>
        </w:rPr>
        <w:t>1</w:t>
      </w:r>
      <w:r w:rsidR="00000000">
        <w:rPr>
          <w:noProof/>
        </w:rPr>
        <w:fldChar w:fldCharType="end"/>
      </w:r>
      <w:r w:rsidRPr="00EA268D">
        <w:t xml:space="preserve"> Map of weather station network during BUBBLE campaign in Basel, Switzerland, from June 2002 to July 2002.</w:t>
      </w:r>
    </w:p>
    <w:p w14:paraId="58D3F4FD" w14:textId="5C4A5227" w:rsidR="00DA406B" w:rsidRPr="00DA406B" w:rsidRDefault="00DA406B" w:rsidP="00D35739">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0"/>
      <w:r w:rsidR="000B4F1E" w:rsidRPr="00EA268D">
        <w:rPr>
          <w:rFonts w:cs="Times New Roman"/>
        </w:rPr>
        <w:t>3 to 4 stories residential buildings</w:t>
      </w:r>
      <w:commentRangeEnd w:id="0"/>
      <w:r w:rsidR="00E25682">
        <w:rPr>
          <w:rStyle w:val="CommentReference"/>
        </w:rPr>
        <w:commentReference w:id="0"/>
      </w:r>
      <w:r w:rsidR="000B4F1E" w:rsidRPr="00EA268D">
        <w:rPr>
          <w:rFonts w:cs="Times New Roman"/>
        </w:rPr>
        <w:t>, while in BSPA (Ue2) are</w:t>
      </w:r>
      <w:commentRangeStart w:id="1"/>
      <w:r w:rsidR="000B4F1E" w:rsidRPr="00EA268D">
        <w:rPr>
          <w:rFonts w:cs="Times New Roman"/>
        </w:rPr>
        <w:t xml:space="preserve"> 3 to 5 stories mixed residential/commercial buildings</w:t>
      </w:r>
      <w:commentRangeEnd w:id="1"/>
      <w:r w:rsidR="00E25682">
        <w:rPr>
          <w:rStyle w:val="CommentReference"/>
        </w:rPr>
        <w:commentReference w:id="1"/>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(roof,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D35739">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07AE7">
      <w:pPr>
        <w:pStyle w:val="Heading1"/>
      </w:pPr>
      <w:r w:rsidRPr="00EA268D">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5141DFFD" w:rsidR="00240DD9" w:rsidRDefault="003521EC" w:rsidP="00D35739">
      <w:pPr>
        <w:pStyle w:val="Caption"/>
      </w:pPr>
      <w:r>
        <w:t xml:space="preserve">Figure </w:t>
      </w:r>
      <w:r w:rsidR="00000000">
        <w:fldChar w:fldCharType="begin"/>
      </w:r>
      <w:r w:rsidR="00000000">
        <w:instrText xml:space="preserve"> SEQ Figure \* ARABIC </w:instrText>
      </w:r>
      <w:r w:rsidR="00000000">
        <w:fldChar w:fldCharType="separate"/>
      </w:r>
      <w:r w:rsidR="00D35739">
        <w:rPr>
          <w:noProof/>
        </w:rPr>
        <w:t>2</w:t>
      </w:r>
      <w:r w:rsidR="00000000">
        <w:rPr>
          <w:noProof/>
        </w:rPr>
        <w:fldChar w:fldCharType="end"/>
      </w:r>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D3573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2"/>
      <w:r w:rsidRPr="00EA268D">
        <w:rPr>
          <w:rFonts w:cs="Times New Roman"/>
        </w:rPr>
        <w:t>campaign</w:t>
      </w:r>
      <w:commentRangeEnd w:id="2"/>
      <w:r w:rsidR="00E25682">
        <w:rPr>
          <w:rStyle w:val="CommentReference"/>
        </w:rPr>
        <w:commentReference w:id="2"/>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3"/>
      <w:commentRangeStart w:id="4"/>
      <w:r w:rsidR="00437AE3">
        <w:rPr>
          <w:rFonts w:cs="Times New Roman"/>
        </w:rPr>
        <w:t xml:space="preserve">4B </w:t>
      </w:r>
      <w:commentRangeEnd w:id="3"/>
      <w:r w:rsidR="00E25682">
        <w:rPr>
          <w:rStyle w:val="CommentReference"/>
        </w:rPr>
        <w:commentReference w:id="3"/>
      </w:r>
      <w:commentRangeEnd w:id="4"/>
      <w:r w:rsidR="00101F4B">
        <w:rPr>
          <w:rStyle w:val="CommentReference"/>
        </w:rPr>
        <w:commentReference w:id="4"/>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5"/>
      <w:commentRangeStart w:id="6"/>
      <w:r>
        <w:rPr>
          <w:rFonts w:cs="Times New Roman"/>
        </w:rPr>
        <w:t>As for the</w:t>
      </w:r>
      <w:r w:rsidR="00FB53F9" w:rsidRPr="00EA268D">
        <w:rPr>
          <w:rFonts w:cs="Times New Roman"/>
        </w:rPr>
        <w:t xml:space="preserve"> forcing weather observations dataset</w:t>
      </w:r>
      <w:commentRangeEnd w:id="5"/>
      <w:r w:rsidR="00E25682">
        <w:rPr>
          <w:rStyle w:val="CommentReference"/>
        </w:rPr>
        <w:commentReference w:id="5"/>
      </w:r>
      <w:commentRangeEnd w:id="6"/>
      <w:r w:rsidR="00101F4B">
        <w:rPr>
          <w:rStyle w:val="CommentReference"/>
        </w:rPr>
        <w:commentReference w:id="6"/>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7"/>
      <w:commentRangeStart w:id="8"/>
      <w:r>
        <w:rPr>
          <w:rFonts w:cs="Times New Roman"/>
        </w:rPr>
        <w:t>from their neighboring measurements</w:t>
      </w:r>
      <w:commentRangeEnd w:id="7"/>
      <w:r w:rsidR="00E25682">
        <w:rPr>
          <w:rStyle w:val="CommentReference"/>
        </w:rPr>
        <w:commentReference w:id="7"/>
      </w:r>
      <w:commentRangeEnd w:id="8"/>
      <w:r w:rsidR="008D31A8">
        <w:rPr>
          <w:rStyle w:val="CommentReference"/>
        </w:rPr>
        <w:commentReference w:id="8"/>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9"/>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9"/>
      <w:r w:rsidR="00E25682">
        <w:rPr>
          <w:rStyle w:val="CommentReference"/>
        </w:rPr>
        <w:commentReference w:id="9"/>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10"/>
      <w:r w:rsidR="004D5470">
        <w:rPr>
          <w:rFonts w:cs="Times New Roman"/>
        </w:rPr>
        <w:t>19m ab</w:t>
      </w:r>
      <w:commentRangeEnd w:id="10"/>
      <w:r w:rsidR="00E25682">
        <w:rPr>
          <w:rStyle w:val="CommentReference"/>
        </w:rPr>
        <w:commentReference w:id="10"/>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09481473" w:rsidR="00004BC0" w:rsidRPr="00EA268D" w:rsidRDefault="00004BC0" w:rsidP="00D35739">
      <w:pPr>
        <w:pStyle w:val="Caption"/>
        <w:rPr>
          <w:rFonts w:cs="Times New Roman"/>
        </w:rPr>
      </w:pPr>
      <w:r>
        <w:t xml:space="preserve">Figure </w:t>
      </w:r>
      <w:r w:rsidR="00000000">
        <w:fldChar w:fldCharType="begin"/>
      </w:r>
      <w:r w:rsidR="00000000">
        <w:instrText xml:space="preserve"> SEQ Figure \* ARABIC </w:instrText>
      </w:r>
      <w:r w:rsidR="00000000">
        <w:fldChar w:fldCharType="separate"/>
      </w:r>
      <w:r w:rsidR="00D35739">
        <w:rPr>
          <w:noProof/>
        </w:rPr>
        <w:t>3</w:t>
      </w:r>
      <w:r w:rsidR="00000000">
        <w:rPr>
          <w:noProof/>
        </w:rPr>
        <w:fldChar w:fldCharType="end"/>
      </w:r>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11"/>
            <w:r w:rsidRPr="007C05E6">
              <w:rPr>
                <w:rFonts w:eastAsia="Times New Roman" w:cs="Times New Roman"/>
                <w:color w:val="000000"/>
              </w:rPr>
              <w:t>0.95</w:t>
            </w:r>
            <w:commentRangeEnd w:id="11"/>
            <w:r w:rsidR="00E25682">
              <w:rPr>
                <w:rStyle w:val="CommentReference"/>
              </w:rPr>
              <w:commentReference w:id="11"/>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12"/>
            <w:r w:rsidRPr="007C05E6">
              <w:rPr>
                <w:rFonts w:eastAsia="Times New Roman" w:cs="Times New Roman"/>
                <w:b/>
                <w:bCs/>
                <w:color w:val="000000"/>
              </w:rPr>
              <w:t>Forcing Weather Observations</w:t>
            </w:r>
            <w:commentRangeEnd w:id="12"/>
            <w:r w:rsidR="00E25682">
              <w:rPr>
                <w:rStyle w:val="CommentReference"/>
              </w:rPr>
              <w:commentReference w:id="12"/>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35739">
      <w:pPr>
        <w:pStyle w:val="Heading2"/>
      </w:pPr>
      <w:commentRangeStart w:id="13"/>
      <w:commentRangeStart w:id="14"/>
      <w:commentRangeStart w:id="15"/>
      <w:commentRangeStart w:id="16"/>
      <w:commentRangeStart w:id="17"/>
      <w:r>
        <w:t>Performance</w:t>
      </w:r>
      <w:commentRangeEnd w:id="13"/>
      <w:r w:rsidR="00E25682">
        <w:rPr>
          <w:rStyle w:val="CommentReference"/>
          <w:rFonts w:eastAsiaTheme="minorEastAsia" w:cstheme="minorBidi"/>
          <w:b w:val="0"/>
          <w:lang w:eastAsia="zh-CN"/>
        </w:rPr>
        <w:commentReference w:id="13"/>
      </w:r>
      <w:commentRangeEnd w:id="14"/>
      <w:r w:rsidR="0000631C">
        <w:rPr>
          <w:rStyle w:val="CommentReference"/>
          <w:rFonts w:eastAsiaTheme="minorEastAsia" w:cstheme="minorBidi"/>
          <w:b w:val="0"/>
          <w:lang w:eastAsia="zh-CN"/>
        </w:rPr>
        <w:commentReference w:id="14"/>
      </w:r>
      <w:commentRangeEnd w:id="15"/>
      <w:r w:rsidR="008D31A8">
        <w:rPr>
          <w:rStyle w:val="CommentReference"/>
          <w:rFonts w:eastAsiaTheme="minorEastAsia" w:cstheme="minorBidi"/>
          <w:b w:val="0"/>
          <w:lang w:eastAsia="zh-CN"/>
        </w:rPr>
        <w:commentReference w:id="15"/>
      </w:r>
      <w:commentRangeEnd w:id="16"/>
      <w:r w:rsidR="008D31A8">
        <w:rPr>
          <w:rStyle w:val="CommentReference"/>
          <w:rFonts w:eastAsiaTheme="minorEastAsia" w:cstheme="minorBidi"/>
          <w:b w:val="0"/>
          <w:lang w:eastAsia="zh-CN"/>
        </w:rPr>
        <w:commentReference w:id="16"/>
      </w:r>
      <w:commentRangeEnd w:id="17"/>
      <w:r w:rsidR="008D31A8">
        <w:rPr>
          <w:rStyle w:val="CommentReference"/>
          <w:rFonts w:eastAsiaTheme="minorEastAsia" w:cstheme="minorBidi"/>
          <w:b w:val="0"/>
          <w:lang w:eastAsia="zh-CN"/>
        </w:rPr>
        <w:commentReference w:id="17"/>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007AE7">
      <w:pPr>
        <w:pStyle w:val="Heading1"/>
      </w:pPr>
      <w:r w:rsidRPr="00EA268D">
        <w:t>Vancouver Rural</w:t>
      </w:r>
      <w:r w:rsidR="00F80997">
        <w:t xml:space="preserve"> </w:t>
      </w:r>
      <w:r w:rsidRPr="00EA268D">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583C5F77" w:rsidR="005F3B85" w:rsidRDefault="0066520B" w:rsidP="00D35739">
      <w:pPr>
        <w:pStyle w:val="Caption"/>
      </w:pPr>
      <w:r>
        <w:t xml:space="preserve">Figure </w:t>
      </w:r>
      <w:r w:rsidR="00000000">
        <w:fldChar w:fldCharType="begin"/>
      </w:r>
      <w:r w:rsidR="00000000">
        <w:instrText xml:space="preserve"> SEQ Figure \* ARABIC </w:instrText>
      </w:r>
      <w:r w:rsidR="00000000">
        <w:fldChar w:fldCharType="separate"/>
      </w:r>
      <w:r w:rsidR="00D35739">
        <w:rPr>
          <w:noProof/>
        </w:rPr>
        <w:t>4</w:t>
      </w:r>
      <w:r w:rsidR="00000000">
        <w:rPr>
          <w:noProof/>
        </w:rPr>
        <w:fldChar w:fldCharType="end"/>
      </w:r>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D35739">
      <w:pPr>
        <w:pStyle w:val="Heading2"/>
      </w:pPr>
      <w:r>
        <w:t>Campaign introduction</w:t>
      </w:r>
    </w:p>
    <w:p w14:paraId="0C5586F3" w14:textId="7BEE9957" w:rsidR="009721B4" w:rsidRPr="00D35739" w:rsidRDefault="009721B4" w:rsidP="009721B4">
      <w:commentRangeStart w:id="18"/>
      <w:r w:rsidRPr="00D35739">
        <w:t>The</w:t>
      </w:r>
      <w:commentRangeEnd w:id="18"/>
      <w:r w:rsidR="00E25682" w:rsidRPr="00D35739">
        <w:rPr>
          <w:rPrChange w:id="19" w:author="Lichen Wu" w:date="2022-10-24T11:08:00Z">
            <w:rPr>
              <w:rStyle w:val="CommentReference"/>
            </w:rPr>
          </w:rPrChange>
        </w:rPr>
        <w:commentReference w:id="18"/>
      </w:r>
      <w:r w:rsidRPr="00D35739">
        <w:t xml:space="preserve"> </w:t>
      </w:r>
      <w:r w:rsidR="00193DD1" w:rsidRPr="00D35739">
        <w:t>Sunset neighborhood field measurements</w:t>
      </w:r>
      <w:r w:rsidRPr="00D35739">
        <w:t xml:space="preserve"> campaign has been conducted in </w:t>
      </w:r>
      <w:r w:rsidR="00193DD1" w:rsidRPr="00D35739">
        <w:t>Vancouver</w:t>
      </w:r>
      <w:r w:rsidRPr="00D35739">
        <w:t xml:space="preserve">, </w:t>
      </w:r>
      <w:r w:rsidR="00193DD1" w:rsidRPr="00D35739">
        <w:t xml:space="preserve">Canada, in 2008. </w:t>
      </w:r>
      <w:r w:rsidRPr="00D35739">
        <w:t xml:space="preserve">As summarized in </w:t>
      </w:r>
      <w:r w:rsidR="00471EFA" w:rsidRPr="00D35739">
        <w:fldChar w:fldCharType="begin"/>
      </w:r>
      <w:r w:rsidR="00471EFA" w:rsidRPr="00D35739">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sidRPr="00D35739">
        <w:fldChar w:fldCharType="separate"/>
      </w:r>
      <w:r w:rsidR="00471EFA" w:rsidRPr="00D35739">
        <w:t>[7]</w:t>
      </w:r>
      <w:r w:rsidR="00471EFA" w:rsidRPr="00D35739">
        <w:fldChar w:fldCharType="end"/>
      </w:r>
      <w:r w:rsidRPr="00D35739">
        <w:t>, the</w:t>
      </w:r>
      <w:r w:rsidR="00193DD1" w:rsidRPr="00D35739">
        <w:t xml:space="preserve"> neighborhood is classified as LCZ-9 “open-set </w:t>
      </w:r>
      <w:proofErr w:type="spellStart"/>
      <w:r w:rsidR="00193DD1" w:rsidRPr="00D35739">
        <w:t>lowrise</w:t>
      </w:r>
      <w:proofErr w:type="spellEnd"/>
      <w:r w:rsidR="00193DD1" w:rsidRPr="00D35739">
        <w:t>” and primarily residential area.</w:t>
      </w:r>
      <w:r w:rsidRPr="00D35739">
        <w:t xml:space="preserve"> In this study, Post 80s </w:t>
      </w:r>
      <w:r w:rsidR="00193DD1" w:rsidRPr="00D35739">
        <w:t>Small</w:t>
      </w:r>
      <w:r w:rsidRPr="00D35739">
        <w:t xml:space="preserve"> Office 4</w:t>
      </w:r>
      <w:r w:rsidR="00193DD1" w:rsidRPr="00D35739">
        <w:t>C</w:t>
      </w:r>
      <w:r w:rsidRPr="00D35739">
        <w:t xml:space="preserve"> from DOE website</w:t>
      </w:r>
      <w:r w:rsidR="00873F8D" w:rsidRPr="00D35739">
        <w:t xml:space="preserve"> </w:t>
      </w:r>
      <w:r w:rsidR="00873F8D" w:rsidRPr="00D35739">
        <w:fldChar w:fldCharType="begin"/>
      </w:r>
      <w:r w:rsidR="00873F8D" w:rsidRPr="00D35739">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sidRPr="00D35739">
        <w:fldChar w:fldCharType="separate"/>
      </w:r>
      <w:r w:rsidR="00873F8D" w:rsidRPr="00D35739">
        <w:t>[6]</w:t>
      </w:r>
      <w:r w:rsidR="00873F8D" w:rsidRPr="00D35739">
        <w:fldChar w:fldCharType="end"/>
      </w:r>
      <w:r w:rsidRPr="00D35739">
        <w:t xml:space="preserve"> has been used as the prototype building energy model, while </w:t>
      </w:r>
      <w:r w:rsidR="00193DD1" w:rsidRPr="00D35739">
        <w:t>its internal gains has been modified as residential type.</w:t>
      </w:r>
    </w:p>
    <w:p w14:paraId="4826CA1B" w14:textId="7A10F8C2" w:rsidR="009721B4" w:rsidRPr="00D35739" w:rsidRDefault="009721B4" w:rsidP="009721B4">
      <w:r w:rsidRPr="00D35739">
        <w:lastRenderedPageBreak/>
        <w:t xml:space="preserve">As for the forcing weather observations dataset, </w:t>
      </w:r>
      <w:r w:rsidR="008F4217" w:rsidRPr="00D35739">
        <w:rPr>
          <w:rPrChange w:id="20" w:author="Lichen Wu" w:date="2022-10-24T11:08:00Z">
            <w:rPr>
              <w:rFonts w:cs="Times New Roman"/>
              <w:lang w:eastAsia="en-US"/>
            </w:rPr>
          </w:rPrChange>
        </w:rPr>
        <w:t>CAN_BC_Vancouver.718920_CWEC has been selected as the EPW template</w:t>
      </w:r>
      <w:r w:rsidR="00C8616F" w:rsidRPr="00D35739">
        <w:rPr>
          <w:rPrChange w:id="21" w:author="Lichen Wu" w:date="2022-10-24T11:08:00Z">
            <w:rPr>
              <w:rFonts w:cs="Times New Roman"/>
              <w:lang w:eastAsia="en-US"/>
            </w:rPr>
          </w:rPrChange>
        </w:rPr>
        <w:fldChar w:fldCharType="begin"/>
      </w:r>
      <w:r w:rsidR="00C8616F" w:rsidRPr="00D35739">
        <w:rPr>
          <w:rPrChange w:id="22" w:author="Lichen Wu" w:date="2022-10-24T11:08:00Z">
            <w:rPr>
              <w:rFonts w:cs="Times New Roman"/>
              <w:lang w:eastAsia="en-US"/>
            </w:rPr>
          </w:rPrChange>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sidRPr="00D35739">
        <w:rPr>
          <w:rPrChange w:id="23" w:author="Lichen Wu" w:date="2022-10-24T11:08:00Z">
            <w:rPr>
              <w:rFonts w:cs="Times New Roman"/>
              <w:lang w:eastAsia="en-US"/>
            </w:rPr>
          </w:rPrChange>
        </w:rPr>
        <w:fldChar w:fldCharType="separate"/>
      </w:r>
      <w:r w:rsidR="00C8616F" w:rsidRPr="00D35739">
        <w:t>[8]</w:t>
      </w:r>
      <w:r w:rsidR="00C8616F" w:rsidRPr="00D35739">
        <w:rPr>
          <w:rPrChange w:id="24" w:author="Lichen Wu" w:date="2022-10-24T11:08:00Z">
            <w:rPr>
              <w:rFonts w:cs="Times New Roman"/>
              <w:lang w:eastAsia="en-US"/>
            </w:rPr>
          </w:rPrChange>
        </w:rPr>
        <w:fldChar w:fldCharType="end"/>
      </w:r>
      <w:r w:rsidR="008F4217" w:rsidRPr="00D35739">
        <w:rPr>
          <w:rPrChange w:id="25" w:author="Lichen Wu" w:date="2022-10-24T11:08:00Z">
            <w:rPr>
              <w:rFonts w:cs="Times New Roman"/>
              <w:lang w:eastAsia="en-US"/>
            </w:rPr>
          </w:rPrChange>
        </w:rPr>
        <w:t xml:space="preserve">. And the Integrated Surface Dataset (Global, Hourly) </w:t>
      </w:r>
      <w:r w:rsidR="00C8616F" w:rsidRPr="00D35739">
        <w:rPr>
          <w:rPrChange w:id="26" w:author="Lichen Wu" w:date="2022-10-24T11:08:00Z">
            <w:rPr>
              <w:rFonts w:cs="Times New Roman"/>
              <w:lang w:eastAsia="en-US"/>
            </w:rPr>
          </w:rPrChange>
        </w:rPr>
        <w:fldChar w:fldCharType="begin"/>
      </w:r>
      <w:r w:rsidR="00C8616F" w:rsidRPr="00D35739">
        <w:rPr>
          <w:rPrChange w:id="27" w:author="Lichen Wu" w:date="2022-10-24T11:08:00Z">
            <w:rPr>
              <w:rFonts w:cs="Times New Roman"/>
              <w:lang w:eastAsia="en-US"/>
            </w:rPr>
          </w:rPrChange>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sidRPr="00D35739">
        <w:rPr>
          <w:rPrChange w:id="28" w:author="Lichen Wu" w:date="2022-10-24T11:08:00Z">
            <w:rPr>
              <w:rFonts w:cs="Times New Roman"/>
              <w:lang w:eastAsia="en-US"/>
            </w:rPr>
          </w:rPrChange>
        </w:rPr>
        <w:fldChar w:fldCharType="separate"/>
      </w:r>
      <w:r w:rsidR="00C8616F" w:rsidRPr="00D35739">
        <w:t>[9]</w:t>
      </w:r>
      <w:r w:rsidR="00C8616F" w:rsidRPr="00D35739">
        <w:rPr>
          <w:rPrChange w:id="29" w:author="Lichen Wu" w:date="2022-10-24T11:08:00Z">
            <w:rPr>
              <w:rFonts w:cs="Times New Roman"/>
              <w:lang w:eastAsia="en-US"/>
            </w:rPr>
          </w:rPrChange>
        </w:rPr>
        <w:fldChar w:fldCharType="end"/>
      </w:r>
      <w:r w:rsidR="008F4217" w:rsidRPr="00D35739">
        <w:rPr>
          <w:rPrChange w:id="30" w:author="Lichen Wu" w:date="2022-10-24T11:08:00Z">
            <w:rPr>
              <w:rFonts w:cs="Times New Roman"/>
              <w:lang w:eastAsia="en-US"/>
            </w:rPr>
          </w:rPrChange>
        </w:rPr>
        <w:t>data for weather station 718920 (Vancouver International Airport for 2008) has been used as the actual rural measurement</w:t>
      </w:r>
      <w:r w:rsidR="008F4217" w:rsidRPr="00D35739">
        <w:t xml:space="preserve">s. And the missing data has been filled will interpolated data </w:t>
      </w:r>
      <w:commentRangeStart w:id="31"/>
      <w:r w:rsidR="008F4217" w:rsidRPr="00D35739">
        <w:t>from their neighboring measurements</w:t>
      </w:r>
      <w:commentRangeEnd w:id="31"/>
      <w:r w:rsidR="00E25682" w:rsidRPr="00D35739">
        <w:rPr>
          <w:rPrChange w:id="32" w:author="Lichen Wu" w:date="2022-10-24T11:08:00Z">
            <w:rPr>
              <w:rStyle w:val="CommentReference"/>
            </w:rPr>
          </w:rPrChange>
        </w:rPr>
        <w:commentReference w:id="31"/>
      </w:r>
      <w:r w:rsidR="008F4217" w:rsidRPr="00D35739">
        <w:t xml:space="preserve"> before they were formatted as hourly EPW file. </w:t>
      </w:r>
      <w:commentRangeStart w:id="33"/>
      <w:r w:rsidR="008F4217" w:rsidRPr="00D35739">
        <w:rPr>
          <w:rPrChange w:id="34" w:author="Lichen Wu" w:date="2022-10-24T11:08:00Z">
            <w:rPr>
              <w:rFonts w:cs="Times New Roman"/>
              <w:lang w:eastAsia="en-US"/>
            </w:rPr>
          </w:rPrChange>
        </w:rPr>
        <w:t>TMP, DEW, SLP from the Integrated Surface Dataset have been used to calculate real time dry bulb air temperature, dew point temperature, relative humidity, and atmospheric pressure.</w:t>
      </w:r>
      <w:r w:rsidR="008F4217" w:rsidRPr="00D35739">
        <w:t xml:space="preserve"> </w:t>
      </w:r>
      <w:commentRangeEnd w:id="33"/>
      <w:r w:rsidR="00E25682" w:rsidRPr="00D35739">
        <w:rPr>
          <w:rPrChange w:id="35" w:author="Lichen Wu" w:date="2022-10-24T11:08:00Z">
            <w:rPr>
              <w:rStyle w:val="CommentReference"/>
            </w:rPr>
          </w:rPrChange>
        </w:rPr>
        <w:commentReference w:id="33"/>
      </w:r>
      <w:r w:rsidRPr="00D35739">
        <w:t xml:space="preserve">The validating weather observations are compared to the model predictions of air temperature within building heights on a </w:t>
      </w:r>
      <w:r w:rsidR="008F4217" w:rsidRPr="00D35739">
        <w:t>30mins</w:t>
      </w:r>
      <w:r w:rsidRPr="00D35739">
        <w:t xml:space="preserve"> basis.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07AE7">
      <w:pPr>
        <w:pStyle w:val="Heading1"/>
        <w:rPr>
          <w:lang w:eastAsia="en-US"/>
        </w:rPr>
      </w:pPr>
      <w:r w:rsidRPr="00EA268D">
        <w:rPr>
          <w:lang w:eastAsia="en-US"/>
        </w:rPr>
        <w:t>Vancouver Top</w:t>
      </w:r>
      <w:r w:rsidR="005B2527">
        <w:rPr>
          <w:lang w:eastAsia="en-US"/>
        </w:rPr>
        <w:t xml:space="preserve"> </w:t>
      </w:r>
      <w:r w:rsidRPr="00EA268D">
        <w:rPr>
          <w:lang w:eastAsia="en-US"/>
        </w:rPr>
        <w:t>Forcing</w:t>
      </w:r>
    </w:p>
    <w:p w14:paraId="2CFFCC59" w14:textId="1BE58C5D" w:rsidR="00027689" w:rsidRPr="00EA268D" w:rsidRDefault="005B2527" w:rsidP="00D35739">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The overall settings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3A99D526" w:rsidR="00873FDF" w:rsidDel="00007AE7" w:rsidRDefault="00873FDF" w:rsidP="000F651B">
      <w:pPr>
        <w:rPr>
          <w:del w:id="36" w:author="LipingWang" w:date="2022-10-21T16:52:00Z"/>
          <w:rFonts w:cs="Times New Roman"/>
          <w:lang w:eastAsia="en-US"/>
        </w:rPr>
      </w:pPr>
    </w:p>
    <w:p w14:paraId="3A92DD0F" w14:textId="16320717" w:rsidR="00007AE7" w:rsidRDefault="00007AE7" w:rsidP="000F651B">
      <w:pPr>
        <w:rPr>
          <w:ins w:id="37" w:author="Lichen Wu" w:date="2022-10-24T10:44:00Z"/>
          <w:rFonts w:cs="Times New Roman"/>
          <w:lang w:eastAsia="en-US"/>
        </w:rPr>
      </w:pPr>
    </w:p>
    <w:p w14:paraId="10DBBBA5" w14:textId="60194455" w:rsidR="00007AE7" w:rsidRDefault="00007AE7" w:rsidP="00007AE7">
      <w:pPr>
        <w:pStyle w:val="Heading1"/>
        <w:rPr>
          <w:ins w:id="38" w:author="Lichen Wu" w:date="2022-10-24T10:52:00Z"/>
          <w:lang w:eastAsia="en-US"/>
        </w:rPr>
        <w:pPrChange w:id="39" w:author="Lichen Wu" w:date="2022-10-24T10:53:00Z">
          <w:pPr/>
        </w:pPrChange>
      </w:pPr>
      <w:ins w:id="40" w:author="Lichen Wu" w:date="2022-10-24T10:52:00Z">
        <w:r>
          <w:rPr>
            <w:lang w:eastAsia="en-US"/>
          </w:rPr>
          <w:t>Guelph</w:t>
        </w:r>
      </w:ins>
    </w:p>
    <w:p w14:paraId="60D3D6C0" w14:textId="77777777" w:rsidR="00261E2F" w:rsidRDefault="00007AE7" w:rsidP="00D35739">
      <w:pPr>
        <w:keepNext/>
        <w:jc w:val="center"/>
        <w:rPr>
          <w:ins w:id="41" w:author="Lichen Wu" w:date="2022-10-24T11:01:00Z"/>
        </w:rPr>
        <w:pPrChange w:id="42" w:author="Lichen Wu" w:date="2022-10-24T11:11:00Z">
          <w:pPr/>
        </w:pPrChange>
      </w:pPr>
      <w:ins w:id="43" w:author="Lichen Wu" w:date="2022-10-24T10:52:00Z">
        <w:r w:rsidRPr="00007AE7">
          <w:rPr>
            <w:rFonts w:cs="Times New Roman"/>
            <w:lang w:eastAsia="en-US"/>
          </w:rPr>
          <w:drawing>
            <wp:inline distT="0" distB="0" distL="0" distR="0" wp14:anchorId="3C69C2CC" wp14:editId="55C093E2">
              <wp:extent cx="3200400" cy="2350037"/>
              <wp:effectExtent l="0" t="0" r="0" b="0"/>
              <wp:docPr id="3" name="Picture 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medium confidence"/>
                      <pic:cNvPicPr/>
                    </pic:nvPicPr>
                    <pic:blipFill>
                      <a:blip r:embed="rId13"/>
                      <a:stretch>
                        <a:fillRect/>
                      </a:stretch>
                    </pic:blipFill>
                    <pic:spPr>
                      <a:xfrm>
                        <a:off x="0" y="0"/>
                        <a:ext cx="3209274" cy="2356553"/>
                      </a:xfrm>
                      <a:prstGeom prst="rect">
                        <a:avLst/>
                      </a:prstGeom>
                    </pic:spPr>
                  </pic:pic>
                </a:graphicData>
              </a:graphic>
            </wp:inline>
          </w:drawing>
        </w:r>
      </w:ins>
    </w:p>
    <w:p w14:paraId="1846B39B" w14:textId="7F18AB34" w:rsidR="00007AE7" w:rsidRDefault="00261E2F" w:rsidP="00D35739">
      <w:pPr>
        <w:pStyle w:val="Caption"/>
        <w:rPr>
          <w:ins w:id="44" w:author="Lichen Wu" w:date="2022-10-24T10:44:00Z"/>
          <w:rFonts w:cs="Times New Roman"/>
          <w:lang w:eastAsia="en-US"/>
        </w:rPr>
        <w:pPrChange w:id="45" w:author="Lichen Wu" w:date="2022-10-24T11:10:00Z">
          <w:pPr/>
        </w:pPrChange>
      </w:pPr>
      <w:ins w:id="46" w:author="Lichen Wu" w:date="2022-10-24T11:01:00Z">
        <w:r>
          <w:t xml:space="preserve">Figure </w:t>
        </w:r>
        <w:r>
          <w:fldChar w:fldCharType="begin"/>
        </w:r>
        <w:r>
          <w:instrText xml:space="preserve"> SEQ Figure \* ARABIC </w:instrText>
        </w:r>
      </w:ins>
      <w:r>
        <w:fldChar w:fldCharType="separate"/>
      </w:r>
      <w:ins w:id="47" w:author="Lichen Wu" w:date="2022-10-24T11:10:00Z">
        <w:r w:rsidR="00D35739">
          <w:rPr>
            <w:noProof/>
          </w:rPr>
          <w:t>5</w:t>
        </w:r>
      </w:ins>
      <w:ins w:id="48" w:author="Lichen Wu" w:date="2022-10-24T11:01:00Z">
        <w:r>
          <w:fldChar w:fldCharType="end"/>
        </w:r>
        <w:r>
          <w:t xml:space="preserve"> Map of</w:t>
        </w:r>
        <w:r>
          <w:t xml:space="preserve"> weather station network during Guelph campaign</w:t>
        </w:r>
      </w:ins>
      <w:ins w:id="49" w:author="Lichen Wu" w:date="2022-10-24T11:02:00Z">
        <w:r>
          <w:t xml:space="preserve"> in Ontario, Canada</w:t>
        </w:r>
      </w:ins>
      <w:ins w:id="50" w:author="Lichen Wu" w:date="2022-10-24T11:01:00Z">
        <w:r>
          <w:t xml:space="preserve"> from July to September, 2018</w:t>
        </w:r>
      </w:ins>
    </w:p>
    <w:p w14:paraId="001D8F51" w14:textId="77777777" w:rsidR="002A5007" w:rsidRDefault="00261E2F" w:rsidP="002A5007">
      <w:pPr>
        <w:keepNext/>
        <w:jc w:val="center"/>
        <w:rPr>
          <w:ins w:id="51" w:author="Lichen Wu" w:date="2022-10-24T11:05:00Z"/>
        </w:rPr>
        <w:pPrChange w:id="52" w:author="Lichen Wu" w:date="2022-10-24T11:05:00Z">
          <w:pPr>
            <w:jc w:val="center"/>
          </w:pPr>
        </w:pPrChange>
      </w:pPr>
      <w:ins w:id="53" w:author="Lichen Wu" w:date="2022-10-24T11:00:00Z">
        <w:r w:rsidRPr="00261E2F">
          <w:rPr>
            <w:rFonts w:cs="Times New Roman"/>
            <w:lang w:eastAsia="en-US"/>
          </w:rPr>
          <w:lastRenderedPageBreak/>
          <w:drawing>
            <wp:inline distT="0" distB="0" distL="0" distR="0" wp14:anchorId="5189A33A" wp14:editId="1F06FD2B">
              <wp:extent cx="5075360" cy="3086367"/>
              <wp:effectExtent l="19050" t="19050" r="11430" b="190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075360" cy="3086367"/>
                      </a:xfrm>
                      <a:prstGeom prst="rect">
                        <a:avLst/>
                      </a:prstGeom>
                      <a:ln>
                        <a:solidFill>
                          <a:schemeClr val="tx1"/>
                        </a:solidFill>
                      </a:ln>
                    </pic:spPr>
                  </pic:pic>
                </a:graphicData>
              </a:graphic>
            </wp:inline>
          </w:drawing>
        </w:r>
      </w:ins>
    </w:p>
    <w:p w14:paraId="4EFCC981" w14:textId="56FF7385" w:rsidR="00DB7FA4" w:rsidDel="00D35739" w:rsidRDefault="002A5007" w:rsidP="00D35739">
      <w:pPr>
        <w:pStyle w:val="Caption"/>
        <w:rPr>
          <w:del w:id="54" w:author="Lichen Wu" w:date="2022-10-24T11:10:00Z"/>
        </w:rPr>
        <w:pPrChange w:id="55" w:author="Lichen Wu" w:date="2022-10-24T11:10:00Z">
          <w:pPr>
            <w:jc w:val="center"/>
          </w:pPr>
        </w:pPrChange>
      </w:pPr>
      <w:ins w:id="56" w:author="Lichen Wu" w:date="2022-10-24T11:05:00Z">
        <w:r>
          <w:t xml:space="preserve">Figure </w:t>
        </w:r>
        <w:r>
          <w:t xml:space="preserve"> </w:t>
        </w:r>
      </w:ins>
      <w:ins w:id="57" w:author="Lichen Wu" w:date="2022-10-24T11:06:00Z">
        <w:r>
          <w:t>View of locations for the urban measurements</w:t>
        </w:r>
      </w:ins>
      <w:r w:rsidR="00D35739">
        <w:fldChar w:fldCharType="begin"/>
      </w:r>
      <w:r w:rsidR="00D35739">
        <w:instrText xml:space="preserve"> ADDIN ZOTERO_ITEM CSL_CITATION {"citationID":"0Q925frS","properties":{"formattedCitation":"[10]","plainCitation":"[10]","noteIndex":0},"citationItems":[{"id":2693,"uris":["http://zotero.org/users/3944343/items/L4MN7K5E"],"itemData":{"id":2693,"type":"article-journal","abstract":"Quantification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739">
        <w:fldChar w:fldCharType="separate"/>
      </w:r>
      <w:r w:rsidR="00D35739" w:rsidRPr="00D35739">
        <w:rPr>
          <w:rFonts w:cs="Times New Roman"/>
          <w:sz w:val="22"/>
        </w:rPr>
        <w:t>[10]</w:t>
      </w:r>
      <w:r w:rsidR="00D35739">
        <w:fldChar w:fldCharType="end"/>
      </w:r>
      <w:ins w:id="58" w:author="Lichen Wu" w:date="2022-10-24T11:06:00Z">
        <w:r>
          <w:t xml:space="preserve">. </w:t>
        </w:r>
      </w:ins>
    </w:p>
    <w:p w14:paraId="6C69ED51" w14:textId="03A53E0B" w:rsidR="00D35739" w:rsidRDefault="00D35739" w:rsidP="00D35739">
      <w:pPr>
        <w:pStyle w:val="Caption"/>
        <w:rPr>
          <w:ins w:id="59" w:author="Lichen Wu" w:date="2022-10-24T11:08:00Z"/>
        </w:rPr>
      </w:pPr>
    </w:p>
    <w:p w14:paraId="2FC2DF00" w14:textId="77777777" w:rsidR="00D35739" w:rsidRDefault="00D35739" w:rsidP="00D35739">
      <w:pPr>
        <w:keepNext/>
        <w:jc w:val="center"/>
        <w:rPr>
          <w:ins w:id="60" w:author="Lichen Wu" w:date="2022-10-24T11:10:00Z"/>
        </w:rPr>
        <w:pPrChange w:id="61" w:author="Lichen Wu" w:date="2022-10-24T11:10:00Z">
          <w:pPr>
            <w:jc w:val="center"/>
          </w:pPr>
        </w:pPrChange>
      </w:pPr>
      <w:ins w:id="62" w:author="Lichen Wu" w:date="2022-10-24T11:10:00Z">
        <w:r w:rsidRPr="00D35739">
          <w:drawing>
            <wp:inline distT="0" distB="0" distL="0" distR="0" wp14:anchorId="4ADE15BB" wp14:editId="3F1E1BA7">
              <wp:extent cx="3238500" cy="3034646"/>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3250782" cy="3046155"/>
                      </a:xfrm>
                      <a:prstGeom prst="rect">
                        <a:avLst/>
                      </a:prstGeom>
                    </pic:spPr>
                  </pic:pic>
                </a:graphicData>
              </a:graphic>
            </wp:inline>
          </w:drawing>
        </w:r>
      </w:ins>
    </w:p>
    <w:p w14:paraId="200CA0F2" w14:textId="3DEBBD9C" w:rsidR="00D35739" w:rsidRDefault="00D35739" w:rsidP="00D35739">
      <w:pPr>
        <w:pStyle w:val="Caption"/>
        <w:rPr>
          <w:ins w:id="63" w:author="Lichen Wu" w:date="2022-10-24T11:10:00Z"/>
        </w:rPr>
        <w:pPrChange w:id="64" w:author="Lichen Wu" w:date="2022-10-24T11:10:00Z">
          <w:pPr>
            <w:pStyle w:val="Heading2"/>
          </w:pPr>
        </w:pPrChange>
      </w:pPr>
      <w:ins w:id="65" w:author="Lichen Wu" w:date="2022-10-24T11:10:00Z">
        <w:r>
          <w:t xml:space="preserve">Figure </w:t>
        </w:r>
        <w:r>
          <w:fldChar w:fldCharType="begin"/>
        </w:r>
        <w:r>
          <w:instrText xml:space="preserve"> SEQ Figure \* ARABIC </w:instrText>
        </w:r>
      </w:ins>
      <w:r>
        <w:fldChar w:fldCharType="separate"/>
      </w:r>
      <w:ins w:id="66" w:author="Lichen Wu" w:date="2022-10-24T11:10:00Z">
        <w:r>
          <w:rPr>
            <w:noProof/>
          </w:rPr>
          <w:t>6</w:t>
        </w:r>
        <w:r>
          <w:fldChar w:fldCharType="end"/>
        </w:r>
        <w:r>
          <w:t xml:space="preserve"> </w:t>
        </w:r>
        <w:r w:rsidRPr="00E85A72">
          <w:t>The canyon orientation is measured as -45 degree relative to north.</w:t>
        </w:r>
      </w:ins>
    </w:p>
    <w:p w14:paraId="7549ED1B" w14:textId="346BA102" w:rsidR="00D35739" w:rsidRDefault="00D35739" w:rsidP="00D35739">
      <w:pPr>
        <w:pStyle w:val="Heading2"/>
        <w:rPr>
          <w:ins w:id="67" w:author="Lichen Wu" w:date="2022-10-24T11:08:00Z"/>
        </w:rPr>
      </w:pPr>
      <w:ins w:id="68" w:author="Lichen Wu" w:date="2022-10-24T11:08:00Z">
        <w:r>
          <w:t>Campaign introduction</w:t>
        </w:r>
      </w:ins>
    </w:p>
    <w:p w14:paraId="4E1494EC" w14:textId="493486BD" w:rsidR="00D35739" w:rsidRPr="00D35739" w:rsidRDefault="00D35739" w:rsidP="00D35739">
      <w:pPr>
        <w:rPr>
          <w:ins w:id="69" w:author="Lichen Wu" w:date="2022-10-24T11:08:00Z"/>
        </w:rPr>
      </w:pPr>
      <w:commentRangeStart w:id="70"/>
      <w:ins w:id="71" w:author="Lichen Wu" w:date="2022-10-24T11:08:00Z">
        <w:r w:rsidRPr="00D35739">
          <w:t>The</w:t>
        </w:r>
        <w:commentRangeEnd w:id="70"/>
        <w:r w:rsidRPr="000F7C22">
          <w:commentReference w:id="70"/>
        </w:r>
        <w:r w:rsidRPr="00D35739">
          <w:t xml:space="preserve"> </w:t>
        </w:r>
      </w:ins>
      <w:ins w:id="72" w:author="Lichen Wu" w:date="2022-10-24T11:11:00Z">
        <w:r>
          <w:t>Guelph</w:t>
        </w:r>
      </w:ins>
      <w:ins w:id="73" w:author="Lichen Wu" w:date="2022-10-24T11:08:00Z">
        <w:r w:rsidRPr="00D35739">
          <w:t xml:space="preserve"> field measurements campaign has been conducted in </w:t>
        </w:r>
      </w:ins>
      <w:ins w:id="74" w:author="Lichen Wu" w:date="2022-10-24T11:11:00Z">
        <w:r>
          <w:t>Ontario</w:t>
        </w:r>
      </w:ins>
      <w:ins w:id="75" w:author="Lichen Wu" w:date="2022-10-24T11:08:00Z">
        <w:r w:rsidRPr="00D35739">
          <w:t xml:space="preserve">, Canada, in </w:t>
        </w:r>
      </w:ins>
      <w:ins w:id="76" w:author="Lichen Wu" w:date="2022-10-24T11:11:00Z">
        <w:r>
          <w:t>2018</w:t>
        </w:r>
      </w:ins>
      <w:ins w:id="77" w:author="Lichen Wu" w:date="2022-10-24T11:08:00Z">
        <w:r w:rsidRPr="00D35739">
          <w:t>.</w:t>
        </w:r>
      </w:ins>
      <w:ins w:id="78" w:author="Lichen Wu" w:date="2022-10-24T11:16:00Z">
        <w:r w:rsidR="00EF0DFE">
          <w:t xml:space="preserve"> </w:t>
        </w:r>
      </w:ins>
      <w:ins w:id="79" w:author="Lichen Wu" w:date="2022-10-24T11:36:00Z">
        <w:r w:rsidR="00D35C28">
          <w:t>T</w:t>
        </w:r>
      </w:ins>
      <w:ins w:id="80" w:author="Lichen Wu" w:date="2022-10-24T11:16:00Z">
        <w:r w:rsidR="00EF0DFE">
          <w:t xml:space="preserve">he </w:t>
        </w:r>
      </w:ins>
      <w:ins w:id="81" w:author="Lichen Wu" w:date="2022-10-24T11:36:00Z">
        <w:r w:rsidR="00D35C28">
          <w:t>canyon height</w:t>
        </w:r>
      </w:ins>
      <w:ins w:id="82" w:author="Lichen Wu" w:date="2022-10-24T11:16:00Z">
        <w:r w:rsidR="00EF0DFE">
          <w:t>, canyon width</w:t>
        </w:r>
      </w:ins>
      <w:ins w:id="83" w:author="Lichen Wu" w:date="2022-10-24T11:17:00Z">
        <w:r w:rsidR="00EF0DFE">
          <w:t xml:space="preserve"> and canyon orientation are measured from Google </w:t>
        </w:r>
      </w:ins>
      <w:ins w:id="84" w:author="Lichen Wu" w:date="2022-10-24T11:36:00Z">
        <w:r w:rsidR="00D35C28">
          <w:t>earth</w:t>
        </w:r>
      </w:ins>
      <w:ins w:id="85" w:author="Lichen Wu" w:date="2022-10-24T11:17:00Z">
        <w:r w:rsidR="00EF0DFE">
          <w:t xml:space="preserve"> as 13m, 13m, and -45 degree relative to north. </w:t>
        </w:r>
      </w:ins>
      <w:ins w:id="86" w:author="Lichen Wu" w:date="2022-10-24T11:12:00Z">
        <w:r>
          <w:t xml:space="preserve">And the </w:t>
        </w:r>
      </w:ins>
      <w:ins w:id="87" w:author="Lichen Wu" w:date="2022-10-24T11:08:00Z">
        <w:r w:rsidRPr="00D35739">
          <w:t>As summarized i</w:t>
        </w:r>
      </w:ins>
      <w:ins w:id="88" w:author="Lichen Wu" w:date="2022-10-24T11:18:00Z">
        <w:r w:rsidR="00EF0DFE">
          <w:t xml:space="preserve">n </w:t>
        </w:r>
      </w:ins>
      <w:r w:rsidR="00EF0DFE">
        <w:fldChar w:fldCharType="begin"/>
      </w:r>
      <w:r w:rsidR="00EF0DFE">
        <w:instrText xml:space="preserve"> ADDIN ZOTERO_ITEM CSL_CITATION {"citationID":"OtuRQ3tW","properties":{"formattedCitation":"[11]","plainCitation":"[11]","noteIndex":0},"citationItems":[{"id":1389,"uris":["http://zotero.org/users/3944343/items/UHMGZBKU"],"itemData":{"id":1389,"type":"article-journal","abstract":"&lt;jats:p&gt;Abstract. The Vertical City Weather Generator (VCWG) is a computationally efficient urban microclimate model developed to predict temporal and vertical variation of temperature, wind speed, and specific humidity. It is composed of various sub models: a rural model, an urban microclimate model, and a building energy model. In a nearby rural site, a rural model is forced with weather data to solve a vertical diffusion equation to calculate vertical potential temperature profiles using a novel parameterization. The rural model also calculates a horizontal pressure gradient. The rural model outputs are then forced on a vertical diffusion urban microclimate model that solves vertical transport equations for momentum, temperature, and specific humidity. The urban microclimate model is also coupled to a building energy model using feedback interaction. The aerodynamic and thermal effects of urban elements and vegetation are considered in VCWG. To evaluate the VCWG model, a microclimate field campaign was held in Guelph, Canada, from 15 July 2018 to 5 September 2018. The meteorological measurements were carried out under a comprehensive set of wind directions, wind speeds, and thermal stability conditions in both the rural and the nearby urban areas. The model evaluation indicated that the VCWG predicted vertical profiles of meteorological variables in reasonable agreement with field measurements for selected days. In comparison to measurements, the overall model biases for potential temperature, wind speed, and specific humidity were within 5 %, 11 %, and 7 %, respectively. The performance of the model was further explored to investigate the effects of urban configurations such as plan and frontal area densities, varying levels of vegetation, seasonal variations, different climate zones, and time series analysis on the model predictions. The results obtained from the explorations were reasonably consistent with previous studies in the literature, justifying the reliability and computational efficiency of VCWG for operational urban development projects. \n                        &lt;/jats:p&gt;","container-title":"Copernicus Publications","language":"en","license":"Creative Commons Attribution 4.0 International license","note":"Accepted: 2021-10-18T14:26:15Z\npublisher: Copernicus GmbH","source":"dspace.mit.edu","title":"The Vertical City Weather Generator (VCWG v1.0.0)","URL":"https://dspace.mit.edu/handle/1721.1/133020","author":[{"family":"Moradi","given":"Mohsen"},{"family":"Dyer","given":"Benjamin"},{"family":"Nazem","given":"Amir"},{"family":"Nambiar","given":"Manoj K."},{"family":"Nahian","given":"M. Rafsan"},{"family":"Bueno","given":"Bruno"},{"family":"Mackey","given":"Chris"},{"family":"Vasanthakumar","given":"Saeran"},{"family":"Nazarian","given":"Negin"},{"family":"Krayenhoff","given":"E. Scott"},{"family":"Norford","given":"Leslie Keith"},{"family":"Aliabadi","given":"Amir A."}],"accessed":{"date-parts":[["2022",6,26]]},"issued":{"date-parts":[["2019",8]]}}}],"schema":"https://github.com/citation-style-language/schema/raw/master/csl-citation.json"} </w:instrText>
      </w:r>
      <w:r w:rsidR="00EF0DFE">
        <w:fldChar w:fldCharType="separate"/>
      </w:r>
      <w:r w:rsidR="00EF0DFE" w:rsidRPr="00EF0DFE">
        <w:rPr>
          <w:rFonts w:cs="Times New Roman"/>
        </w:rPr>
        <w:t>[11]</w:t>
      </w:r>
      <w:r w:rsidR="00EF0DFE">
        <w:fldChar w:fldCharType="end"/>
      </w:r>
      <w:ins w:id="89" w:author="Lichen Wu" w:date="2022-10-24T11:08:00Z">
        <w:r w:rsidRPr="00D35739">
          <w:t xml:space="preserve">, the neighborhood is classified as primarily </w:t>
        </w:r>
      </w:ins>
      <w:ins w:id="90" w:author="Lichen Wu" w:date="2022-10-24T11:19:00Z">
        <w:r w:rsidR="00EF0DFE">
          <w:t>commercial office</w:t>
        </w:r>
      </w:ins>
      <w:ins w:id="91" w:author="Lichen Wu" w:date="2022-10-24T11:08:00Z">
        <w:r w:rsidRPr="00D35739">
          <w:t xml:space="preserve"> area. In this study, Post 80s </w:t>
        </w:r>
      </w:ins>
      <w:ins w:id="92" w:author="Lichen Wu" w:date="2022-10-24T11:19:00Z">
        <w:r w:rsidR="00EF0DFE">
          <w:t>Medium Office</w:t>
        </w:r>
      </w:ins>
      <w:ins w:id="93" w:author="Lichen Wu" w:date="2022-10-24T11:08:00Z">
        <w:r w:rsidRPr="00D35739">
          <w:t xml:space="preserve"> </w:t>
        </w:r>
      </w:ins>
      <w:ins w:id="94" w:author="Lichen Wu" w:date="2022-10-24T11:19:00Z">
        <w:r w:rsidR="00EF0DFE">
          <w:t>5A</w:t>
        </w:r>
      </w:ins>
      <w:ins w:id="95" w:author="Lichen Wu" w:date="2022-10-24T11:08:00Z">
        <w:r w:rsidRPr="00D35739">
          <w:t xml:space="preserve"> from DOE website </w:t>
        </w:r>
        <w:r w:rsidRPr="00D35739">
          <w:fldChar w:fldCharType="begin"/>
        </w:r>
      </w:ins>
      <w:r w:rsidR="00EF0DFE">
        <w:instrText xml:space="preserve"> ADDIN ZOTERO_ITEM CSL_CITATION {"citationID":"qf3YmlRp","properties":{"formattedCitation":"[6]","plainCitation":"[6]","noteIndex":0},"citationItems":[{"id":1153,"uris":["http://zotero.org/users/3944343/items/4FX7T9CI"],"itemData":{"id":1153,"type":"webpage","abstract":"DOE,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ins w:id="96" w:author="Lichen Wu" w:date="2022-10-24T11:08:00Z">
        <w:r w:rsidRPr="00D35739">
          <w:fldChar w:fldCharType="separate"/>
        </w:r>
        <w:r w:rsidRPr="00D35739">
          <w:t>[6]</w:t>
        </w:r>
        <w:r w:rsidRPr="00D35739">
          <w:fldChar w:fldCharType="end"/>
        </w:r>
        <w:r w:rsidRPr="00D35739">
          <w:t xml:space="preserve"> has been used as the prototype building energy model</w:t>
        </w:r>
      </w:ins>
      <w:ins w:id="97" w:author="Lichen Wu" w:date="2022-10-24T11:19:00Z">
        <w:r w:rsidR="00EF0DFE">
          <w:t>.</w:t>
        </w:r>
      </w:ins>
    </w:p>
    <w:p w14:paraId="06A1FBF4" w14:textId="73CBC584" w:rsidR="00D35739" w:rsidRPr="00D35739" w:rsidRDefault="00D35739" w:rsidP="00D35739">
      <w:pPr>
        <w:rPr>
          <w:ins w:id="98" w:author="Lichen Wu" w:date="2022-10-24T11:08:00Z"/>
        </w:rPr>
      </w:pPr>
      <w:ins w:id="99" w:author="Lichen Wu" w:date="2022-10-24T11:08:00Z">
        <w:r w:rsidRPr="00D35739">
          <w:lastRenderedPageBreak/>
          <w:t xml:space="preserve">As for the </w:t>
        </w:r>
      </w:ins>
      <w:ins w:id="100" w:author="Lichen Wu" w:date="2022-10-24T11:20:00Z">
        <w:r w:rsidR="00E90523">
          <w:t>rural</w:t>
        </w:r>
      </w:ins>
      <w:ins w:id="101" w:author="Lichen Wu" w:date="2022-10-24T11:08:00Z">
        <w:r w:rsidRPr="00D35739">
          <w:t xml:space="preserve"> weather observations dataset, </w:t>
        </w:r>
      </w:ins>
      <w:ins w:id="102" w:author="Lichen Wu" w:date="2022-10-24T11:22:00Z">
        <w:r w:rsidR="00E90523">
          <w:t xml:space="preserve">the ERA5_Guelph_2015.epw has from  </w:t>
        </w:r>
      </w:ins>
      <w:r w:rsidR="00E90523">
        <w:fldChar w:fldCharType="begin"/>
      </w:r>
      <w:r w:rsidR="00E90523">
        <w:instrText xml:space="preserve"> ADDIN ZOTERO_ITEM CSL_CITATION {"citationID":"fISv0UC5","properties":{"formattedCitation":"[12]","plainCitation":"[12]","noteIndex":0},"citationItems":[{"id":2745,"uris":["http://zotero.org/users/3944343/items/2C9XY4R9"],"itemData":{"id":2745,"type":"software","abstract":"The Vertical City Weather Generator (VCWG v1.3.2) Software","genre":"Python","note":"original-date: 2022-08-03T18:14:14Z","source":"GitHub","title":"AmirAAliabadi/VCWGv1.3.2","URL":"https://github.com/AmirAAliabadi/VCWGv1.3.2","author":[{"family":"Lab","given":"Atmospheric Innovations Research (AIR)"}],"accessed":{"date-parts":[["2022",10,24]]},"issued":{"date-parts":[["2022",8,3]]}}}],"schema":"https://github.com/citation-style-language/schema/raw/master/csl-citation.json"} </w:instrText>
      </w:r>
      <w:r w:rsidR="00E90523">
        <w:fldChar w:fldCharType="separate"/>
      </w:r>
      <w:r w:rsidR="00E90523" w:rsidRPr="00E90523">
        <w:rPr>
          <w:rFonts w:cs="Times New Roman"/>
        </w:rPr>
        <w:t>[12]</w:t>
      </w:r>
      <w:r w:rsidR="00E90523">
        <w:fldChar w:fldCharType="end"/>
      </w:r>
      <w:ins w:id="103" w:author="Lichen Wu" w:date="2022-10-24T11:23:00Z">
        <w:r w:rsidR="00E90523">
          <w:t xml:space="preserve"> has been </w:t>
        </w:r>
      </w:ins>
      <w:ins w:id="104" w:author="Lichen Wu" w:date="2022-10-24T11:08:00Z">
        <w:r w:rsidRPr="000F7C22">
          <w:t xml:space="preserve">selected as the EPW template. </w:t>
        </w:r>
      </w:ins>
      <w:ins w:id="105" w:author="Lichen Wu" w:date="2022-10-24T11:26:00Z">
        <w:r w:rsidR="0099713D">
          <w:t xml:space="preserve">The rural field measurements for the year 2018 are available via </w:t>
        </w:r>
      </w:ins>
      <w:r w:rsidR="0099713D">
        <w:fldChar w:fldCharType="begin"/>
      </w:r>
      <w:r w:rsidR="0099713D">
        <w:instrText xml:space="preserve"> ADDIN ZOTERO_ITEM CSL_CITATION {"citationID":"yRXZvJDY","properties":{"formattedCitation":"[13]","plainCitation":"[13]","noteIndex":0},"citationItems":[{"id":2746,"uris":["http://zotero.org/users/3944343/items/LK6FBU93"],"itemData":{"id":2746,"type":"webpage","abstract":"climate, past weather","language":"en","note":"Last Modified: 2022-08-17","title":"Hourly Data Report for September 01, 2018 - Climate - Environment and Climate Change Canada","URL":"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author":[{"family":"Canada","given":"Environment and Climate Change"}],"accessed":{"date-parts":[["2022",10,24]]},"issued":{"date-parts":[["2011",10,31]]}}}],"schema":"https://github.com/citation-style-language/schema/raw/master/csl-citation.json"} </w:instrText>
      </w:r>
      <w:r w:rsidR="0099713D">
        <w:fldChar w:fldCharType="separate"/>
      </w:r>
      <w:r w:rsidR="0099713D" w:rsidRPr="0099713D">
        <w:rPr>
          <w:rFonts w:cs="Times New Roman"/>
        </w:rPr>
        <w:t>[13]</w:t>
      </w:r>
      <w:r w:rsidR="0099713D">
        <w:fldChar w:fldCharType="end"/>
      </w:r>
      <w:ins w:id="106" w:author="Lichen Wu" w:date="2022-10-24T11:26:00Z">
        <w:r w:rsidR="0099713D">
          <w:t>, in which the Guelph Turf</w:t>
        </w:r>
      </w:ins>
      <w:ins w:id="107" w:author="Lichen Wu" w:date="2022-10-24T11:27:00Z">
        <w:r w:rsidR="0099713D">
          <w:t>grass Institute (World Meteorological Organization, WMO ID 71833) datasets have been used as the actu</w:t>
        </w:r>
      </w:ins>
      <w:ins w:id="108" w:author="Lichen Wu" w:date="2022-10-24T11:28:00Z">
        <w:r w:rsidR="0099713D">
          <w:t>al measurements</w:t>
        </w:r>
      </w:ins>
      <w:ins w:id="109" w:author="Lichen Wu" w:date="2022-10-24T11:27:00Z">
        <w:r w:rsidR="0099713D">
          <w:t>.</w:t>
        </w:r>
      </w:ins>
      <w:ins w:id="110" w:author="Lichen Wu" w:date="2022-10-24T11:28:00Z">
        <w:r w:rsidR="0099713D">
          <w:t xml:space="preserve"> Specifically, the dry bulb temperature, dew point temperature and relative humidity </w:t>
        </w:r>
      </w:ins>
      <w:ins w:id="111" w:author="Lichen Wu" w:date="2022-10-24T11:29:00Z">
        <w:r w:rsidR="0099713D">
          <w:t>for the year 2018 have been used to compose the EPW file.</w:t>
        </w:r>
      </w:ins>
      <w:ins w:id="112" w:author="Lichen Wu" w:date="2022-10-24T11:27:00Z">
        <w:r w:rsidR="0099713D">
          <w:t xml:space="preserve"> </w:t>
        </w:r>
      </w:ins>
      <w:ins w:id="113" w:author="Lichen Wu" w:date="2022-10-24T11:29:00Z">
        <w:r w:rsidR="0099713D">
          <w:t xml:space="preserve">The urban site measurements have 5 </w:t>
        </w:r>
      </w:ins>
      <w:ins w:id="114" w:author="Lichen Wu" w:date="2022-10-24T11:30:00Z">
        <w:r w:rsidR="0099713D">
          <w:t xml:space="preserve">major anemometers, as illustrated in the above figure. </w:t>
        </w:r>
      </w:ins>
    </w:p>
    <w:tbl>
      <w:tblPr>
        <w:tblW w:w="6500" w:type="dxa"/>
        <w:jc w:val="center"/>
        <w:tblLook w:val="04A0" w:firstRow="1" w:lastRow="0" w:firstColumn="1" w:lastColumn="0" w:noHBand="0" w:noVBand="1"/>
      </w:tblPr>
      <w:tblGrid>
        <w:gridCol w:w="960"/>
        <w:gridCol w:w="2540"/>
        <w:gridCol w:w="3000"/>
      </w:tblGrid>
      <w:tr w:rsidR="00EF0DFE" w:rsidRPr="005355F9" w14:paraId="7EDA9DBB" w14:textId="77777777" w:rsidTr="000F7C22">
        <w:trPr>
          <w:trHeight w:val="300"/>
          <w:jc w:val="center"/>
          <w:ins w:id="115" w:author="Lichen Wu" w:date="2022-10-24T11:15:00Z"/>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F47ED5" w14:textId="77777777" w:rsidR="00EF0DFE" w:rsidRPr="005355F9" w:rsidRDefault="00EF0DFE" w:rsidP="000F7C22">
            <w:pPr>
              <w:spacing w:after="0" w:line="240" w:lineRule="auto"/>
              <w:jc w:val="center"/>
              <w:rPr>
                <w:ins w:id="116" w:author="Lichen Wu" w:date="2022-10-24T11:15:00Z"/>
                <w:rFonts w:eastAsia="Times New Roman" w:cs="Times New Roman"/>
                <w:color w:val="000000"/>
              </w:rPr>
            </w:pPr>
            <w:ins w:id="117" w:author="Lichen Wu" w:date="2022-10-24T11:15:00Z">
              <w:r w:rsidRPr="005355F9">
                <w:rPr>
                  <w:rFonts w:eastAsia="Times New Roman" w:cs="Times New Roman"/>
                  <w:color w:val="000000"/>
                </w:rPr>
                <w:t> </w:t>
              </w:r>
            </w:ins>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2FB28B4B" w14:textId="77777777" w:rsidR="00EF0DFE" w:rsidRPr="005355F9" w:rsidRDefault="00EF0DFE" w:rsidP="000F7C22">
            <w:pPr>
              <w:spacing w:after="0" w:line="240" w:lineRule="auto"/>
              <w:jc w:val="center"/>
              <w:rPr>
                <w:ins w:id="118" w:author="Lichen Wu" w:date="2022-10-24T11:15:00Z"/>
                <w:rFonts w:eastAsia="Times New Roman" w:cs="Times New Roman"/>
                <w:color w:val="000000"/>
              </w:rPr>
            </w:pPr>
            <w:ins w:id="119" w:author="Lichen Wu" w:date="2022-10-24T11:15:00Z">
              <w:r w:rsidRPr="005355F9">
                <w:rPr>
                  <w:rFonts w:eastAsia="Times New Roman" w:cs="Times New Roman"/>
                  <w:color w:val="000000"/>
                </w:rPr>
                <w:t> </w:t>
              </w:r>
            </w:ins>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6F9694E2" w14:textId="42CA9F59" w:rsidR="00EF0DFE" w:rsidRPr="005355F9" w:rsidRDefault="0099713D" w:rsidP="000F7C22">
            <w:pPr>
              <w:spacing w:after="0" w:line="240" w:lineRule="auto"/>
              <w:jc w:val="center"/>
              <w:rPr>
                <w:ins w:id="120" w:author="Lichen Wu" w:date="2022-10-24T11:15:00Z"/>
                <w:rFonts w:eastAsia="Times New Roman" w:cs="Times New Roman"/>
                <w:b/>
                <w:bCs/>
                <w:color w:val="000000"/>
              </w:rPr>
            </w:pPr>
            <w:ins w:id="121" w:author="Lichen Wu" w:date="2022-10-24T11:30:00Z">
              <w:r>
                <w:rPr>
                  <w:rFonts w:eastAsia="Times New Roman" w:cs="Times New Roman"/>
                  <w:b/>
                  <w:bCs/>
                  <w:color w:val="000000"/>
                </w:rPr>
                <w:t>Guelph</w:t>
              </w:r>
            </w:ins>
          </w:p>
        </w:tc>
      </w:tr>
      <w:tr w:rsidR="00EF0DFE" w:rsidRPr="005355F9" w14:paraId="496BEB2A" w14:textId="77777777" w:rsidTr="000F7C22">
        <w:trPr>
          <w:trHeight w:val="276"/>
          <w:jc w:val="center"/>
          <w:ins w:id="122" w:author="Lichen Wu" w:date="2022-10-24T11:15:00Z"/>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E2040C" w14:textId="77777777" w:rsidR="00EF0DFE" w:rsidRPr="005355F9" w:rsidRDefault="00EF0DFE" w:rsidP="000F7C22">
            <w:pPr>
              <w:spacing w:after="0" w:line="240" w:lineRule="auto"/>
              <w:jc w:val="center"/>
              <w:rPr>
                <w:ins w:id="123" w:author="Lichen Wu" w:date="2022-10-24T11:15:00Z"/>
                <w:rFonts w:eastAsia="Times New Roman" w:cs="Times New Roman"/>
                <w:b/>
                <w:bCs/>
                <w:color w:val="000000"/>
              </w:rPr>
            </w:pPr>
            <w:ins w:id="124" w:author="Lichen Wu" w:date="2022-10-24T11:15:00Z">
              <w:r w:rsidRPr="005355F9">
                <w:rPr>
                  <w:rFonts w:eastAsia="Times New Roman" w:cs="Times New Roman"/>
                  <w:b/>
                  <w:bCs/>
                  <w:color w:val="000000"/>
                </w:rPr>
                <w:t>UWG</w:t>
              </w:r>
            </w:ins>
          </w:p>
        </w:tc>
        <w:tc>
          <w:tcPr>
            <w:tcW w:w="2540" w:type="dxa"/>
            <w:tcBorders>
              <w:top w:val="nil"/>
              <w:left w:val="nil"/>
              <w:bottom w:val="nil"/>
              <w:right w:val="single" w:sz="8" w:space="0" w:color="auto"/>
            </w:tcBorders>
            <w:shd w:val="clear" w:color="auto" w:fill="auto"/>
            <w:vAlign w:val="center"/>
            <w:hideMark/>
          </w:tcPr>
          <w:p w14:paraId="30C2169A" w14:textId="77777777" w:rsidR="00EF0DFE" w:rsidRPr="005355F9" w:rsidRDefault="00EF0DFE" w:rsidP="000F7C22">
            <w:pPr>
              <w:spacing w:after="0" w:line="240" w:lineRule="auto"/>
              <w:jc w:val="center"/>
              <w:rPr>
                <w:ins w:id="125" w:author="Lichen Wu" w:date="2022-10-24T11:15:00Z"/>
                <w:rFonts w:eastAsia="Times New Roman" w:cs="Times New Roman"/>
                <w:b/>
                <w:bCs/>
                <w:color w:val="000000"/>
              </w:rPr>
            </w:pPr>
            <w:ins w:id="126" w:author="Lichen Wu" w:date="2022-10-24T11:15:00Z">
              <w:r w:rsidRPr="005355F9">
                <w:rPr>
                  <w:rFonts w:eastAsia="Times New Roman" w:cs="Times New Roman"/>
                  <w:b/>
                  <w:bCs/>
                  <w:color w:val="000000"/>
                </w:rPr>
                <w:t>Theta of Canyon</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E9EE69" w14:textId="6886D500" w:rsidR="00EF0DFE" w:rsidRPr="005355F9" w:rsidRDefault="0099713D" w:rsidP="000F7C22">
            <w:pPr>
              <w:spacing w:after="0" w:line="240" w:lineRule="auto"/>
              <w:jc w:val="center"/>
              <w:rPr>
                <w:ins w:id="127" w:author="Lichen Wu" w:date="2022-10-24T11:15:00Z"/>
                <w:rFonts w:eastAsia="Times New Roman" w:cs="Times New Roman"/>
                <w:color w:val="000000"/>
              </w:rPr>
            </w:pPr>
            <w:ins w:id="128" w:author="Lichen Wu" w:date="2022-10-24T11:30:00Z">
              <w:r>
                <w:rPr>
                  <w:rFonts w:eastAsia="Times New Roman" w:cs="Times New Roman"/>
                  <w:color w:val="000000"/>
                </w:rPr>
                <w:t>-45</w:t>
              </w:r>
            </w:ins>
          </w:p>
        </w:tc>
      </w:tr>
      <w:tr w:rsidR="00EF0DFE" w:rsidRPr="005355F9" w14:paraId="50ABFFF6" w14:textId="77777777" w:rsidTr="000F7C22">
        <w:trPr>
          <w:trHeight w:val="660"/>
          <w:jc w:val="center"/>
          <w:ins w:id="129"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C298CDD" w14:textId="77777777" w:rsidR="00EF0DFE" w:rsidRPr="005355F9" w:rsidRDefault="00EF0DFE" w:rsidP="000F7C22">
            <w:pPr>
              <w:spacing w:after="0" w:line="240" w:lineRule="auto"/>
              <w:rPr>
                <w:ins w:id="130"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710DD59F" w14:textId="77777777" w:rsidR="00EF0DFE" w:rsidRPr="005355F9" w:rsidRDefault="00EF0DFE" w:rsidP="000F7C22">
            <w:pPr>
              <w:spacing w:after="0" w:line="240" w:lineRule="auto"/>
              <w:jc w:val="center"/>
              <w:rPr>
                <w:ins w:id="131" w:author="Lichen Wu" w:date="2022-10-24T11:15:00Z"/>
                <w:rFonts w:eastAsia="Times New Roman" w:cs="Times New Roman"/>
                <w:b/>
                <w:bCs/>
                <w:color w:val="000000"/>
              </w:rPr>
            </w:pPr>
            <w:ins w:id="132" w:author="Lichen Wu" w:date="2022-10-24T11:15:00Z">
              <w:r w:rsidRPr="005355F9">
                <w:rPr>
                  <w:rFonts w:eastAsia="Times New Roman" w:cs="Times New Roman"/>
                  <w:b/>
                  <w:bCs/>
                  <w:color w:val="000000"/>
                </w:rPr>
                <w:t>[degree relative to north, -90 to 90]</w:t>
              </w:r>
            </w:ins>
          </w:p>
        </w:tc>
        <w:tc>
          <w:tcPr>
            <w:tcW w:w="3000" w:type="dxa"/>
            <w:vMerge/>
            <w:tcBorders>
              <w:top w:val="nil"/>
              <w:left w:val="single" w:sz="8" w:space="0" w:color="auto"/>
              <w:bottom w:val="single" w:sz="8" w:space="0" w:color="000000"/>
              <w:right w:val="single" w:sz="8" w:space="0" w:color="auto"/>
            </w:tcBorders>
            <w:vAlign w:val="center"/>
            <w:hideMark/>
          </w:tcPr>
          <w:p w14:paraId="3AC91EB6" w14:textId="77777777" w:rsidR="00EF0DFE" w:rsidRPr="005355F9" w:rsidRDefault="00EF0DFE" w:rsidP="000F7C22">
            <w:pPr>
              <w:spacing w:after="0" w:line="240" w:lineRule="auto"/>
              <w:rPr>
                <w:ins w:id="133" w:author="Lichen Wu" w:date="2022-10-24T11:15:00Z"/>
                <w:rFonts w:eastAsia="Times New Roman" w:cs="Times New Roman"/>
                <w:color w:val="000000"/>
              </w:rPr>
            </w:pPr>
          </w:p>
        </w:tc>
      </w:tr>
      <w:tr w:rsidR="00EF0DFE" w:rsidRPr="005355F9" w14:paraId="520A5124" w14:textId="77777777" w:rsidTr="000F7C22">
        <w:trPr>
          <w:trHeight w:val="300"/>
          <w:jc w:val="center"/>
          <w:ins w:id="13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1876405" w14:textId="77777777" w:rsidR="00EF0DFE" w:rsidRPr="005355F9" w:rsidRDefault="00EF0DFE" w:rsidP="000F7C22">
            <w:pPr>
              <w:spacing w:after="0" w:line="240" w:lineRule="auto"/>
              <w:rPr>
                <w:ins w:id="13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1503FB" w14:textId="77777777" w:rsidR="00EF0DFE" w:rsidRPr="005355F9" w:rsidRDefault="00EF0DFE" w:rsidP="000F7C22">
            <w:pPr>
              <w:spacing w:after="0" w:line="240" w:lineRule="auto"/>
              <w:jc w:val="center"/>
              <w:rPr>
                <w:ins w:id="136" w:author="Lichen Wu" w:date="2022-10-24T11:15:00Z"/>
                <w:rFonts w:eastAsia="Times New Roman" w:cs="Times New Roman"/>
                <w:b/>
                <w:bCs/>
                <w:color w:val="000000"/>
              </w:rPr>
            </w:pPr>
            <w:ins w:id="137" w:author="Lichen Wu" w:date="2022-10-24T11:15:00Z">
              <w:r w:rsidRPr="005355F9">
                <w:rPr>
                  <w:rFonts w:eastAsia="Times New Roman" w:cs="Times New Roman"/>
                  <w:b/>
                  <w:bCs/>
                  <w:color w:val="000000"/>
                </w:rPr>
                <w:t>Mean building heights[m]</w:t>
              </w:r>
            </w:ins>
          </w:p>
        </w:tc>
        <w:tc>
          <w:tcPr>
            <w:tcW w:w="3000" w:type="dxa"/>
            <w:tcBorders>
              <w:top w:val="nil"/>
              <w:left w:val="nil"/>
              <w:bottom w:val="single" w:sz="8" w:space="0" w:color="auto"/>
              <w:right w:val="single" w:sz="8" w:space="0" w:color="auto"/>
            </w:tcBorders>
            <w:shd w:val="clear" w:color="auto" w:fill="auto"/>
            <w:noWrap/>
            <w:vAlign w:val="center"/>
            <w:hideMark/>
          </w:tcPr>
          <w:p w14:paraId="2B46B13E" w14:textId="2E0E51A1" w:rsidR="00EF0DFE" w:rsidRPr="005355F9" w:rsidRDefault="0099713D" w:rsidP="000F7C22">
            <w:pPr>
              <w:spacing w:after="0" w:line="240" w:lineRule="auto"/>
              <w:jc w:val="center"/>
              <w:rPr>
                <w:ins w:id="138" w:author="Lichen Wu" w:date="2022-10-24T11:15:00Z"/>
                <w:rFonts w:eastAsia="Times New Roman" w:cs="Times New Roman"/>
                <w:color w:val="000000"/>
              </w:rPr>
            </w:pPr>
            <w:ins w:id="139" w:author="Lichen Wu" w:date="2022-10-24T11:31:00Z">
              <w:r>
                <w:rPr>
                  <w:rFonts w:eastAsia="Times New Roman" w:cs="Times New Roman"/>
                  <w:color w:val="000000"/>
                </w:rPr>
                <w:t>13</w:t>
              </w:r>
            </w:ins>
            <w:ins w:id="140" w:author="Lichen Wu" w:date="2022-10-24T11:35:00Z">
              <w:r w:rsidR="00D35C28">
                <w:rPr>
                  <w:rFonts w:eastAsia="Times New Roman" w:cs="Times New Roman"/>
                  <w:color w:val="000000"/>
                </w:rPr>
                <w:t>.25</w:t>
              </w:r>
            </w:ins>
            <w:r w:rsidR="00D35C28">
              <w:rPr>
                <w:rFonts w:eastAsia="Times New Roman" w:cs="Times New Roman"/>
                <w:color w:val="000000"/>
              </w:rPr>
              <w:fldChar w:fldCharType="begin"/>
            </w:r>
            <w:r w:rsidR="00D35C28">
              <w:rPr>
                <w:rFonts w:eastAsia="Times New Roman" w:cs="Times New Roman"/>
                <w:color w:val="000000"/>
              </w:rPr>
              <w:instrText xml:space="preserve"> ADDIN ZOTERO_ITEM CSL_CITATION {"citationID":"WURO8ecY","properties":{"formattedCitation":"[10]","plainCitation":"[10]","noteIndex":0},"citationItems":[{"id":2693,"uris":["http://zotero.org/users/3944343/items/L4MN7K5E"],"itemData":{"id":2693,"type":"article-journal","abstract":"Quantification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C28">
              <w:rPr>
                <w:rFonts w:eastAsia="Times New Roman" w:cs="Times New Roman"/>
                <w:color w:val="000000"/>
              </w:rPr>
              <w:fldChar w:fldCharType="separate"/>
            </w:r>
            <w:r w:rsidR="00D35C28" w:rsidRPr="00D35C28">
              <w:rPr>
                <w:rFonts w:cs="Times New Roman"/>
              </w:rPr>
              <w:t>[10]</w:t>
            </w:r>
            <w:r w:rsidR="00D35C28">
              <w:rPr>
                <w:rFonts w:eastAsia="Times New Roman" w:cs="Times New Roman"/>
                <w:color w:val="000000"/>
              </w:rPr>
              <w:fldChar w:fldCharType="end"/>
            </w:r>
          </w:p>
        </w:tc>
      </w:tr>
      <w:tr w:rsidR="00EF0DFE" w:rsidRPr="005355F9" w14:paraId="3E7065D4" w14:textId="77777777" w:rsidTr="000F7C22">
        <w:trPr>
          <w:trHeight w:val="300"/>
          <w:jc w:val="center"/>
          <w:ins w:id="141"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0D7C611" w14:textId="77777777" w:rsidR="00EF0DFE" w:rsidRPr="005355F9" w:rsidRDefault="00EF0DFE" w:rsidP="000F7C22">
            <w:pPr>
              <w:spacing w:after="0" w:line="240" w:lineRule="auto"/>
              <w:rPr>
                <w:ins w:id="142"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0D65AE9" w14:textId="77777777" w:rsidR="00EF0DFE" w:rsidRPr="005355F9" w:rsidRDefault="00EF0DFE" w:rsidP="000F7C22">
            <w:pPr>
              <w:spacing w:after="0" w:line="240" w:lineRule="auto"/>
              <w:jc w:val="center"/>
              <w:rPr>
                <w:ins w:id="143" w:author="Lichen Wu" w:date="2022-10-24T11:15:00Z"/>
                <w:rFonts w:eastAsia="Times New Roman" w:cs="Times New Roman"/>
                <w:b/>
                <w:bCs/>
                <w:color w:val="000000"/>
              </w:rPr>
            </w:pPr>
            <w:ins w:id="144" w:author="Lichen Wu" w:date="2022-10-24T11:15:00Z">
              <w:r w:rsidRPr="005355F9">
                <w:rPr>
                  <w:rFonts w:eastAsia="Times New Roman" w:cs="Times New Roman"/>
                  <w:b/>
                  <w:bCs/>
                  <w:color w:val="000000"/>
                </w:rPr>
                <w:t>Urban domain height [m]</w:t>
              </w:r>
            </w:ins>
          </w:p>
        </w:tc>
        <w:tc>
          <w:tcPr>
            <w:tcW w:w="3000" w:type="dxa"/>
            <w:tcBorders>
              <w:top w:val="nil"/>
              <w:left w:val="nil"/>
              <w:bottom w:val="single" w:sz="8" w:space="0" w:color="auto"/>
              <w:right w:val="single" w:sz="8" w:space="0" w:color="auto"/>
            </w:tcBorders>
            <w:shd w:val="clear" w:color="auto" w:fill="auto"/>
            <w:noWrap/>
            <w:vAlign w:val="center"/>
            <w:hideMark/>
          </w:tcPr>
          <w:p w14:paraId="5A6A634D" w14:textId="74353D8B" w:rsidR="00EF0DFE" w:rsidRPr="005355F9" w:rsidRDefault="0099713D" w:rsidP="000F7C22">
            <w:pPr>
              <w:spacing w:after="0" w:line="240" w:lineRule="auto"/>
              <w:jc w:val="center"/>
              <w:rPr>
                <w:ins w:id="145" w:author="Lichen Wu" w:date="2022-10-24T11:15:00Z"/>
                <w:rFonts w:eastAsia="Times New Roman" w:cs="Times New Roman"/>
                <w:color w:val="000000"/>
              </w:rPr>
            </w:pPr>
            <w:ins w:id="146" w:author="Lichen Wu" w:date="2022-10-24T11:31:00Z">
              <w:r>
                <w:rPr>
                  <w:rFonts w:eastAsia="Times New Roman" w:cs="Times New Roman"/>
                  <w:color w:val="000000"/>
                </w:rPr>
                <w:t>40</w:t>
              </w:r>
            </w:ins>
          </w:p>
        </w:tc>
      </w:tr>
      <w:tr w:rsidR="00EF0DFE" w:rsidRPr="005355F9" w14:paraId="5EF3CDD3" w14:textId="77777777" w:rsidTr="000F7C22">
        <w:trPr>
          <w:trHeight w:val="300"/>
          <w:jc w:val="center"/>
          <w:ins w:id="147"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8FF3C38" w14:textId="77777777" w:rsidR="00EF0DFE" w:rsidRPr="005355F9" w:rsidRDefault="00EF0DFE" w:rsidP="000F7C22">
            <w:pPr>
              <w:spacing w:after="0" w:line="240" w:lineRule="auto"/>
              <w:rPr>
                <w:ins w:id="148"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B6381C" w14:textId="77777777" w:rsidR="00EF0DFE" w:rsidRPr="005355F9" w:rsidRDefault="00EF0DFE" w:rsidP="000F7C22">
            <w:pPr>
              <w:spacing w:after="0" w:line="240" w:lineRule="auto"/>
              <w:jc w:val="center"/>
              <w:rPr>
                <w:ins w:id="149" w:author="Lichen Wu" w:date="2022-10-24T11:15:00Z"/>
                <w:rFonts w:eastAsia="Times New Roman" w:cs="Times New Roman"/>
                <w:b/>
                <w:bCs/>
                <w:color w:val="000000"/>
              </w:rPr>
            </w:pPr>
            <w:ins w:id="150" w:author="Lichen Wu" w:date="2022-10-24T11:15:00Z">
              <w:r w:rsidRPr="005355F9">
                <w:rPr>
                  <w:rFonts w:eastAsia="Times New Roman" w:cs="Times New Roman"/>
                  <w:b/>
                  <w:bCs/>
                  <w:color w:val="000000"/>
                </w:rPr>
                <w:t>Albedo (roof, wall, veg)</w:t>
              </w:r>
            </w:ins>
          </w:p>
        </w:tc>
        <w:tc>
          <w:tcPr>
            <w:tcW w:w="3000" w:type="dxa"/>
            <w:tcBorders>
              <w:top w:val="nil"/>
              <w:left w:val="nil"/>
              <w:bottom w:val="single" w:sz="8" w:space="0" w:color="auto"/>
              <w:right w:val="single" w:sz="8" w:space="0" w:color="auto"/>
            </w:tcBorders>
            <w:shd w:val="clear" w:color="auto" w:fill="auto"/>
            <w:noWrap/>
            <w:vAlign w:val="center"/>
            <w:hideMark/>
          </w:tcPr>
          <w:p w14:paraId="53938F78" w14:textId="250194B3" w:rsidR="00EF0DFE" w:rsidRPr="005355F9" w:rsidRDefault="0099713D" w:rsidP="000F7C22">
            <w:pPr>
              <w:spacing w:after="0" w:line="240" w:lineRule="auto"/>
              <w:jc w:val="center"/>
              <w:rPr>
                <w:ins w:id="151" w:author="Lichen Wu" w:date="2022-10-24T11:15:00Z"/>
                <w:rFonts w:eastAsia="Times New Roman" w:cs="Times New Roman"/>
                <w:color w:val="000000"/>
              </w:rPr>
            </w:pPr>
            <w:ins w:id="152" w:author="Lichen Wu" w:date="2022-10-24T11:31:00Z">
              <w:r>
                <w:rPr>
                  <w:rFonts w:eastAsia="Times New Roman" w:cs="Times New Roman"/>
                  <w:color w:val="000000"/>
                </w:rPr>
                <w:t>-</w:t>
              </w:r>
            </w:ins>
          </w:p>
        </w:tc>
      </w:tr>
      <w:tr w:rsidR="00EF0DFE" w:rsidRPr="005355F9" w14:paraId="459C2CE3" w14:textId="77777777" w:rsidTr="000F7C22">
        <w:trPr>
          <w:trHeight w:val="288"/>
          <w:jc w:val="center"/>
          <w:ins w:id="153"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A2C12AF" w14:textId="77777777" w:rsidR="00EF0DFE" w:rsidRPr="005355F9" w:rsidRDefault="00EF0DFE" w:rsidP="000F7C22">
            <w:pPr>
              <w:spacing w:after="0" w:line="240" w:lineRule="auto"/>
              <w:rPr>
                <w:ins w:id="154" w:author="Lichen Wu" w:date="2022-10-24T11:15:00Z"/>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17D5A728" w14:textId="77777777" w:rsidR="00EF0DFE" w:rsidRPr="005355F9" w:rsidRDefault="00EF0DFE" w:rsidP="000F7C22">
            <w:pPr>
              <w:spacing w:after="0" w:line="240" w:lineRule="auto"/>
              <w:jc w:val="center"/>
              <w:rPr>
                <w:ins w:id="155" w:author="Lichen Wu" w:date="2022-10-24T11:15:00Z"/>
                <w:rFonts w:eastAsia="Times New Roman" w:cs="Times New Roman"/>
                <w:b/>
                <w:bCs/>
                <w:color w:val="000000"/>
              </w:rPr>
            </w:pPr>
            <w:proofErr w:type="spellStart"/>
            <w:ins w:id="156" w:author="Lichen Wu" w:date="2022-10-24T11:15:00Z">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A6C5D" w14:textId="6536CCFB" w:rsidR="00EF0DFE" w:rsidRPr="005355F9" w:rsidRDefault="0099713D" w:rsidP="000F7C22">
            <w:pPr>
              <w:spacing w:after="0" w:line="240" w:lineRule="auto"/>
              <w:jc w:val="center"/>
              <w:rPr>
                <w:ins w:id="157" w:author="Lichen Wu" w:date="2022-10-24T11:15:00Z"/>
                <w:rFonts w:eastAsia="Times New Roman" w:cs="Times New Roman"/>
                <w:color w:val="000000"/>
              </w:rPr>
            </w:pPr>
            <w:ins w:id="158" w:author="Lichen Wu" w:date="2022-10-24T11:31:00Z">
              <w:r>
                <w:rPr>
                  <w:rFonts w:eastAsia="Times New Roman" w:cs="Times New Roman"/>
                  <w:color w:val="000000"/>
                </w:rPr>
                <w:t>-</w:t>
              </w:r>
            </w:ins>
          </w:p>
        </w:tc>
      </w:tr>
      <w:tr w:rsidR="00EF0DFE" w:rsidRPr="005355F9" w14:paraId="537D6BE1" w14:textId="77777777" w:rsidTr="000F7C22">
        <w:trPr>
          <w:trHeight w:val="216"/>
          <w:jc w:val="center"/>
          <w:ins w:id="159"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1372D91C" w14:textId="77777777" w:rsidR="00EF0DFE" w:rsidRPr="005355F9" w:rsidRDefault="00EF0DFE" w:rsidP="000F7C22">
            <w:pPr>
              <w:spacing w:after="0" w:line="240" w:lineRule="auto"/>
              <w:rPr>
                <w:ins w:id="160"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37FFB614" w14:textId="77777777" w:rsidR="00EF0DFE" w:rsidRPr="005355F9" w:rsidRDefault="00EF0DFE" w:rsidP="000F7C22">
            <w:pPr>
              <w:spacing w:after="0" w:line="240" w:lineRule="auto"/>
              <w:jc w:val="center"/>
              <w:rPr>
                <w:ins w:id="161" w:author="Lichen Wu" w:date="2022-10-24T11:15:00Z"/>
                <w:rFonts w:eastAsia="Times New Roman" w:cs="Times New Roman"/>
                <w:b/>
                <w:bCs/>
                <w:color w:val="000000"/>
              </w:rPr>
            </w:pPr>
            <w:ins w:id="162" w:author="Lichen Wu" w:date="2022-10-24T11:15:00Z">
              <w:r w:rsidRPr="005355F9">
                <w:rPr>
                  <w:rFonts w:eastAsia="Times New Roman" w:cs="Times New Roman"/>
                  <w:b/>
                  <w:bCs/>
                  <w:color w:val="000000"/>
                </w:rPr>
                <w:t>(roof, wall)</w:t>
              </w:r>
            </w:ins>
          </w:p>
        </w:tc>
        <w:tc>
          <w:tcPr>
            <w:tcW w:w="3000" w:type="dxa"/>
            <w:vMerge/>
            <w:tcBorders>
              <w:top w:val="nil"/>
              <w:left w:val="single" w:sz="8" w:space="0" w:color="auto"/>
              <w:bottom w:val="single" w:sz="8" w:space="0" w:color="000000"/>
              <w:right w:val="single" w:sz="8" w:space="0" w:color="auto"/>
            </w:tcBorders>
            <w:vAlign w:val="center"/>
            <w:hideMark/>
          </w:tcPr>
          <w:p w14:paraId="67F8EBDD" w14:textId="77777777" w:rsidR="00EF0DFE" w:rsidRPr="005355F9" w:rsidRDefault="00EF0DFE" w:rsidP="000F7C22">
            <w:pPr>
              <w:spacing w:after="0" w:line="240" w:lineRule="auto"/>
              <w:rPr>
                <w:ins w:id="163" w:author="Lichen Wu" w:date="2022-10-24T11:15:00Z"/>
                <w:rFonts w:eastAsia="Times New Roman" w:cs="Times New Roman"/>
                <w:color w:val="000000"/>
              </w:rPr>
            </w:pPr>
          </w:p>
        </w:tc>
      </w:tr>
      <w:tr w:rsidR="00EF0DFE" w:rsidRPr="005355F9" w14:paraId="74E6593D" w14:textId="77777777" w:rsidTr="000F7C22">
        <w:trPr>
          <w:trHeight w:val="888"/>
          <w:jc w:val="center"/>
          <w:ins w:id="164" w:author="Lichen Wu" w:date="2022-10-24T11:15:00Z"/>
        </w:trPr>
        <w:tc>
          <w:tcPr>
            <w:tcW w:w="960" w:type="dxa"/>
            <w:vMerge/>
            <w:tcBorders>
              <w:top w:val="nil"/>
              <w:left w:val="single" w:sz="8" w:space="0" w:color="auto"/>
              <w:bottom w:val="single" w:sz="4" w:space="0" w:color="auto"/>
              <w:right w:val="single" w:sz="8" w:space="0" w:color="auto"/>
            </w:tcBorders>
            <w:vAlign w:val="center"/>
            <w:hideMark/>
          </w:tcPr>
          <w:p w14:paraId="61411EFD" w14:textId="77777777" w:rsidR="00EF0DFE" w:rsidRPr="005355F9" w:rsidRDefault="00EF0DFE" w:rsidP="000F7C22">
            <w:pPr>
              <w:spacing w:after="0" w:line="240" w:lineRule="auto"/>
              <w:rPr>
                <w:ins w:id="165" w:author="Lichen Wu" w:date="2022-10-24T11:15:00Z"/>
                <w:rFonts w:eastAsia="Times New Roman" w:cs="Times New Roman"/>
                <w:b/>
                <w:bCs/>
                <w:color w:val="000000"/>
              </w:rPr>
            </w:pPr>
          </w:p>
        </w:tc>
        <w:tc>
          <w:tcPr>
            <w:tcW w:w="2540" w:type="dxa"/>
            <w:tcBorders>
              <w:top w:val="nil"/>
              <w:left w:val="single" w:sz="8" w:space="0" w:color="auto"/>
              <w:bottom w:val="single" w:sz="8" w:space="0" w:color="000000"/>
              <w:right w:val="single" w:sz="8" w:space="0" w:color="auto"/>
            </w:tcBorders>
            <w:vAlign w:val="center"/>
            <w:hideMark/>
          </w:tcPr>
          <w:p w14:paraId="1A4EB5AA" w14:textId="4C30558B" w:rsidR="00EF0DFE" w:rsidRPr="005355F9" w:rsidRDefault="0099713D" w:rsidP="000F7C22">
            <w:pPr>
              <w:spacing w:after="0" w:line="240" w:lineRule="auto"/>
              <w:rPr>
                <w:ins w:id="166" w:author="Lichen Wu" w:date="2022-10-24T11:15:00Z"/>
                <w:rFonts w:eastAsia="Times New Roman" w:cs="Times New Roman"/>
                <w:b/>
                <w:bCs/>
                <w:color w:val="000000"/>
              </w:rPr>
            </w:pPr>
            <w:ins w:id="167" w:author="Lichen Wu" w:date="2022-10-24T11:32:00Z">
              <w:r>
                <w:rPr>
                  <w:rFonts w:eastAsia="Times New Roman" w:cs="Times New Roman"/>
                  <w:b/>
                  <w:bCs/>
                  <w:color w:val="000000"/>
                </w:rPr>
                <w:t>Others</w:t>
              </w:r>
            </w:ins>
          </w:p>
        </w:tc>
        <w:tc>
          <w:tcPr>
            <w:tcW w:w="3000" w:type="dxa"/>
            <w:tcBorders>
              <w:top w:val="nil"/>
              <w:left w:val="nil"/>
              <w:bottom w:val="single" w:sz="8" w:space="0" w:color="auto"/>
              <w:right w:val="single" w:sz="8" w:space="0" w:color="auto"/>
            </w:tcBorders>
            <w:shd w:val="clear" w:color="auto" w:fill="auto"/>
            <w:vAlign w:val="center"/>
            <w:hideMark/>
          </w:tcPr>
          <w:p w14:paraId="589C07DC" w14:textId="7898DB35" w:rsidR="00EF0DFE" w:rsidRPr="005355F9" w:rsidRDefault="00EF0DFE" w:rsidP="0099713D">
            <w:pPr>
              <w:spacing w:after="0" w:line="240" w:lineRule="auto"/>
              <w:rPr>
                <w:ins w:id="168" w:author="Lichen Wu" w:date="2022-10-24T11:15:00Z"/>
                <w:rFonts w:eastAsia="Times New Roman" w:cs="Times New Roman"/>
                <w:color w:val="000000"/>
              </w:rPr>
              <w:pPrChange w:id="169" w:author="Lichen Wu" w:date="2022-10-24T11:31:00Z">
                <w:pPr>
                  <w:spacing w:after="0" w:line="240" w:lineRule="auto"/>
                  <w:jc w:val="center"/>
                </w:pPr>
              </w:pPrChange>
            </w:pPr>
            <w:ins w:id="170" w:author="Lichen Wu" w:date="2022-10-24T11:15:00Z">
              <w:r w:rsidRPr="005355F9">
                <w:rPr>
                  <w:rFonts w:eastAsia="Times New Roman" w:cs="Times New Roman"/>
                  <w:color w:val="000000"/>
                </w:rPr>
                <w:t xml:space="preserve">Width canyon = </w:t>
              </w:r>
            </w:ins>
            <w:ins w:id="171" w:author="Lichen Wu" w:date="2022-10-24T11:32:00Z">
              <w:r w:rsidR="0099713D">
                <w:rPr>
                  <w:rFonts w:eastAsia="Times New Roman" w:cs="Times New Roman"/>
                  <w:color w:val="000000"/>
                </w:rPr>
                <w:t>13m [Google earth]</w:t>
              </w:r>
            </w:ins>
            <w:ins w:id="172" w:author="Lichen Wu" w:date="2022-10-24T11:15:00Z">
              <w:r w:rsidRPr="005355F9">
                <w:rPr>
                  <w:rFonts w:eastAsia="Times New Roman" w:cs="Times New Roman"/>
                  <w:color w:val="000000"/>
                </w:rPr>
                <w:t>;</w:t>
              </w:r>
              <w:r w:rsidRPr="005355F9">
                <w:rPr>
                  <w:rFonts w:eastAsia="Times New Roman" w:cs="Times New Roman"/>
                  <w:color w:val="000000"/>
                </w:rPr>
                <w:br/>
                <w:t>Width roof = 1</w:t>
              </w:r>
            </w:ins>
            <w:ins w:id="173" w:author="Lichen Wu" w:date="2022-10-24T11:32:00Z">
              <w:r w:rsidR="0099713D">
                <w:rPr>
                  <w:rFonts w:eastAsia="Times New Roman" w:cs="Times New Roman"/>
                  <w:color w:val="000000"/>
                </w:rPr>
                <w:t>3</w:t>
              </w:r>
            </w:ins>
            <w:ins w:id="174" w:author="Lichen Wu" w:date="2022-10-24T11:15:00Z">
              <w:r w:rsidRPr="005355F9">
                <w:rPr>
                  <w:rFonts w:eastAsia="Times New Roman" w:cs="Times New Roman"/>
                  <w:color w:val="000000"/>
                </w:rPr>
                <w:t>m</w:t>
              </w:r>
            </w:ins>
            <w:ins w:id="175" w:author="Lichen Wu" w:date="2022-10-24T11:33:00Z">
              <w:r w:rsidR="00D865D9">
                <w:rPr>
                  <w:rFonts w:ascii="Segoe UI Emoji" w:eastAsia="Times New Roman" w:hAnsi="Segoe UI Emoji" w:cs="Segoe UI Emoji"/>
                  <w:color w:val="000000"/>
                </w:rPr>
                <w:t>❓</w:t>
              </w:r>
            </w:ins>
            <w:ins w:id="176" w:author="Lichen Wu" w:date="2022-10-24T11:32:00Z">
              <w:r w:rsidR="0099713D">
                <w:rPr>
                  <w:rFonts w:eastAsia="Times New Roman" w:cs="Times New Roman"/>
                  <w:color w:val="000000"/>
                </w:rPr>
                <w:t xml:space="preserve"> </w:t>
              </w:r>
            </w:ins>
          </w:p>
        </w:tc>
      </w:tr>
      <w:tr w:rsidR="00EF0DFE" w:rsidRPr="005355F9" w14:paraId="38575E98" w14:textId="77777777" w:rsidTr="000F7C22">
        <w:trPr>
          <w:trHeight w:val="288"/>
          <w:jc w:val="center"/>
          <w:ins w:id="177" w:author="Lichen Wu" w:date="2022-10-24T11:15:00Z"/>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A5C97" w14:textId="77777777" w:rsidR="00EF0DFE" w:rsidRPr="005355F9" w:rsidRDefault="00EF0DFE" w:rsidP="000F7C22">
            <w:pPr>
              <w:spacing w:after="0" w:line="240" w:lineRule="auto"/>
              <w:jc w:val="center"/>
              <w:rPr>
                <w:ins w:id="178" w:author="Lichen Wu" w:date="2022-10-24T11:15:00Z"/>
                <w:rFonts w:eastAsia="Times New Roman" w:cs="Times New Roman"/>
                <w:b/>
                <w:bCs/>
                <w:color w:val="000000"/>
              </w:rPr>
            </w:pPr>
            <w:ins w:id="179" w:author="Lichen Wu" w:date="2022-10-24T11:15:00Z">
              <w:r w:rsidRPr="005355F9">
                <w:rPr>
                  <w:rFonts w:eastAsia="Times New Roman" w:cs="Times New Roman"/>
                  <w:b/>
                  <w:bCs/>
                  <w:color w:val="000000"/>
                </w:rPr>
                <w:t>IDF</w:t>
              </w:r>
            </w:ins>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76BEE831" w14:textId="77777777" w:rsidR="00EF0DFE" w:rsidRPr="005355F9" w:rsidRDefault="00EF0DFE" w:rsidP="000F7C22">
            <w:pPr>
              <w:spacing w:after="0" w:line="240" w:lineRule="auto"/>
              <w:jc w:val="center"/>
              <w:rPr>
                <w:ins w:id="180" w:author="Lichen Wu" w:date="2022-10-24T11:15:00Z"/>
                <w:rFonts w:eastAsia="Times New Roman" w:cs="Times New Roman"/>
                <w:b/>
                <w:bCs/>
                <w:color w:val="000000"/>
              </w:rPr>
            </w:pPr>
            <w:ins w:id="181" w:author="Lichen Wu" w:date="2022-10-24T11:15:00Z">
              <w:r w:rsidRPr="005355F9">
                <w:rPr>
                  <w:rFonts w:eastAsia="Times New Roman" w:cs="Times New Roman"/>
                  <w:b/>
                  <w:bCs/>
                  <w:color w:val="000000"/>
                </w:rPr>
                <w:t>Prototype IDF models</w:t>
              </w:r>
            </w:ins>
          </w:p>
        </w:tc>
        <w:tc>
          <w:tcPr>
            <w:tcW w:w="3000" w:type="dxa"/>
            <w:tcBorders>
              <w:top w:val="nil"/>
              <w:left w:val="nil"/>
              <w:bottom w:val="nil"/>
              <w:right w:val="single" w:sz="8" w:space="0" w:color="auto"/>
            </w:tcBorders>
            <w:shd w:val="clear" w:color="auto" w:fill="auto"/>
            <w:noWrap/>
            <w:vAlign w:val="center"/>
            <w:hideMark/>
          </w:tcPr>
          <w:p w14:paraId="14DE89C1" w14:textId="77777777" w:rsidR="00EF0DFE" w:rsidRPr="005355F9" w:rsidRDefault="00EF0DFE" w:rsidP="000F7C22">
            <w:pPr>
              <w:spacing w:after="0" w:line="240" w:lineRule="auto"/>
              <w:jc w:val="center"/>
              <w:rPr>
                <w:ins w:id="182" w:author="Lichen Wu" w:date="2022-10-24T11:15:00Z"/>
                <w:rFonts w:eastAsia="Times New Roman" w:cs="Times New Roman"/>
                <w:color w:val="000000"/>
              </w:rPr>
            </w:pPr>
            <w:ins w:id="183" w:author="Lichen Wu" w:date="2022-10-24T11:15:00Z">
              <w:r w:rsidRPr="005355F9">
                <w:rPr>
                  <w:rFonts w:eastAsia="Times New Roman" w:cs="Times New Roman"/>
                  <w:color w:val="000000"/>
                </w:rPr>
                <w:t>Post80s</w:t>
              </w:r>
            </w:ins>
          </w:p>
        </w:tc>
      </w:tr>
      <w:tr w:rsidR="00EF0DFE" w:rsidRPr="005355F9" w14:paraId="3D42E175" w14:textId="77777777" w:rsidTr="000F7C22">
        <w:trPr>
          <w:trHeight w:val="288"/>
          <w:jc w:val="center"/>
          <w:ins w:id="184"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AD4D0E0" w14:textId="77777777" w:rsidR="00EF0DFE" w:rsidRPr="005355F9" w:rsidRDefault="00EF0DFE" w:rsidP="000F7C22">
            <w:pPr>
              <w:spacing w:after="0" w:line="240" w:lineRule="auto"/>
              <w:rPr>
                <w:ins w:id="185" w:author="Lichen Wu" w:date="2022-10-24T11:15:00Z"/>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215DEB2E" w14:textId="77777777" w:rsidR="00EF0DFE" w:rsidRPr="005355F9" w:rsidRDefault="00EF0DFE" w:rsidP="000F7C22">
            <w:pPr>
              <w:spacing w:after="0" w:line="240" w:lineRule="auto"/>
              <w:rPr>
                <w:ins w:id="186"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2B141A54" w14:textId="04E8C27C" w:rsidR="00EF0DFE" w:rsidRPr="005355F9" w:rsidRDefault="002D5714" w:rsidP="000F7C22">
            <w:pPr>
              <w:spacing w:after="0" w:line="240" w:lineRule="auto"/>
              <w:jc w:val="center"/>
              <w:rPr>
                <w:ins w:id="187" w:author="Lichen Wu" w:date="2022-10-24T11:15:00Z"/>
                <w:rFonts w:eastAsia="Times New Roman" w:cs="Times New Roman"/>
                <w:color w:val="000000"/>
              </w:rPr>
            </w:pPr>
            <w:proofErr w:type="spellStart"/>
            <w:ins w:id="188" w:author="Lichen Wu" w:date="2022-10-24T11:33:00Z">
              <w:r>
                <w:rPr>
                  <w:rFonts w:eastAsia="Times New Roman" w:cs="Times New Roman"/>
                  <w:color w:val="000000"/>
                </w:rPr>
                <w:t>MediumOffice</w:t>
              </w:r>
              <w:proofErr w:type="spellEnd"/>
              <w:r>
                <w:rPr>
                  <w:rFonts w:eastAsia="Times New Roman" w:cs="Times New Roman"/>
                  <w:color w:val="000000"/>
                </w:rPr>
                <w:t xml:space="preserve"> 5A</w:t>
              </w:r>
            </w:ins>
          </w:p>
        </w:tc>
      </w:tr>
      <w:tr w:rsidR="00EF0DFE" w:rsidRPr="005355F9" w14:paraId="3E579F90" w14:textId="77777777" w:rsidTr="000F7C22">
        <w:trPr>
          <w:trHeight w:val="288"/>
          <w:jc w:val="center"/>
          <w:ins w:id="189"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9D01048" w14:textId="77777777" w:rsidR="00EF0DFE" w:rsidRPr="005355F9" w:rsidRDefault="00EF0DFE" w:rsidP="000F7C22">
            <w:pPr>
              <w:spacing w:after="0" w:line="240" w:lineRule="auto"/>
              <w:rPr>
                <w:ins w:id="190"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D7EA2" w14:textId="77777777" w:rsidR="00EF0DFE" w:rsidRPr="005355F9" w:rsidRDefault="00EF0DFE" w:rsidP="000F7C22">
            <w:pPr>
              <w:spacing w:after="0" w:line="240" w:lineRule="auto"/>
              <w:jc w:val="center"/>
              <w:rPr>
                <w:ins w:id="191" w:author="Lichen Wu" w:date="2022-10-24T11:15:00Z"/>
                <w:rFonts w:eastAsia="Times New Roman" w:cs="Times New Roman"/>
                <w:b/>
                <w:bCs/>
                <w:color w:val="000000"/>
              </w:rPr>
            </w:pPr>
            <w:ins w:id="192" w:author="Lichen Wu" w:date="2022-10-24T11:15:00Z">
              <w:r w:rsidRPr="005355F9">
                <w:rPr>
                  <w:rFonts w:eastAsia="Times New Roman" w:cs="Times New Roman"/>
                  <w:b/>
                  <w:bCs/>
                  <w:color w:val="000000"/>
                </w:rPr>
                <w:t>Internal Gains</w:t>
              </w:r>
            </w:ins>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76BFFCF1" w14:textId="7C9CC0B7" w:rsidR="00EF0DFE" w:rsidRPr="005355F9" w:rsidRDefault="002D5714" w:rsidP="000F7C22">
            <w:pPr>
              <w:spacing w:after="0" w:line="240" w:lineRule="auto"/>
              <w:jc w:val="center"/>
              <w:rPr>
                <w:ins w:id="193" w:author="Lichen Wu" w:date="2022-10-24T11:15:00Z"/>
                <w:rFonts w:eastAsia="Times New Roman" w:cs="Times New Roman"/>
                <w:color w:val="000000"/>
              </w:rPr>
            </w:pPr>
            <w:ins w:id="194" w:author="Lichen Wu" w:date="2022-10-24T11:33:00Z">
              <w:r>
                <w:rPr>
                  <w:rFonts w:eastAsia="Times New Roman" w:cs="Times New Roman"/>
                  <w:color w:val="000000"/>
                </w:rPr>
                <w:t>Office</w:t>
              </w:r>
            </w:ins>
          </w:p>
        </w:tc>
      </w:tr>
      <w:tr w:rsidR="00EF0DFE" w:rsidRPr="005355F9" w14:paraId="79AC7248" w14:textId="77777777" w:rsidTr="000F7C22">
        <w:trPr>
          <w:trHeight w:val="288"/>
          <w:jc w:val="center"/>
          <w:ins w:id="195"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2913473" w14:textId="77777777" w:rsidR="00EF0DFE" w:rsidRPr="005355F9" w:rsidRDefault="00EF0DFE" w:rsidP="000F7C22">
            <w:pPr>
              <w:spacing w:after="0" w:line="240" w:lineRule="auto"/>
              <w:rPr>
                <w:ins w:id="196"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795F126" w14:textId="77777777" w:rsidR="00EF0DFE" w:rsidRPr="005355F9" w:rsidRDefault="00EF0DFE" w:rsidP="000F7C22">
            <w:pPr>
              <w:spacing w:after="0" w:line="240" w:lineRule="auto"/>
              <w:jc w:val="center"/>
              <w:rPr>
                <w:ins w:id="197" w:author="Lichen Wu" w:date="2022-10-24T11:15:00Z"/>
                <w:rFonts w:eastAsia="Times New Roman" w:cs="Times New Roman"/>
                <w:b/>
                <w:bCs/>
                <w:color w:val="000000"/>
              </w:rPr>
            </w:pPr>
            <w:ins w:id="198" w:author="Lichen Wu" w:date="2022-10-24T11:15:00Z">
              <w:r w:rsidRPr="005355F9">
                <w:rPr>
                  <w:rFonts w:eastAsia="Times New Roman" w:cs="Times New Roman"/>
                  <w:b/>
                  <w:bCs/>
                  <w:color w:val="000000"/>
                </w:rPr>
                <w:t>Cooling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2E5122AF" w14:textId="77777777" w:rsidR="00EF0DFE" w:rsidRPr="005355F9" w:rsidRDefault="00EF0DFE" w:rsidP="000F7C22">
            <w:pPr>
              <w:spacing w:after="0" w:line="240" w:lineRule="auto"/>
              <w:jc w:val="center"/>
              <w:rPr>
                <w:ins w:id="199" w:author="Lichen Wu" w:date="2022-10-24T11:15:00Z"/>
                <w:rFonts w:eastAsia="Times New Roman" w:cs="Times New Roman"/>
                <w:color w:val="000000"/>
              </w:rPr>
            </w:pPr>
            <w:ins w:id="200" w:author="Lichen Wu" w:date="2022-10-24T11:15:00Z">
              <w:r w:rsidRPr="005355F9">
                <w:rPr>
                  <w:rFonts w:eastAsia="Times New Roman" w:cs="Times New Roman"/>
                  <w:color w:val="000000"/>
                </w:rPr>
                <w:t>Cooling</w:t>
              </w:r>
            </w:ins>
          </w:p>
        </w:tc>
      </w:tr>
      <w:tr w:rsidR="00EF0DFE" w:rsidRPr="005355F9" w14:paraId="457C611D" w14:textId="77777777" w:rsidTr="000F7C22">
        <w:trPr>
          <w:trHeight w:val="360"/>
          <w:jc w:val="center"/>
          <w:ins w:id="201"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67A924C5" w14:textId="77777777" w:rsidR="00EF0DFE" w:rsidRPr="005355F9" w:rsidRDefault="00EF0DFE" w:rsidP="000F7C22">
            <w:pPr>
              <w:spacing w:after="0" w:line="240" w:lineRule="auto"/>
              <w:rPr>
                <w:ins w:id="202"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EF49A11" w14:textId="77777777" w:rsidR="00EF0DFE" w:rsidRPr="005355F9" w:rsidRDefault="00EF0DFE" w:rsidP="000F7C22">
            <w:pPr>
              <w:spacing w:after="0" w:line="240" w:lineRule="auto"/>
              <w:jc w:val="center"/>
              <w:rPr>
                <w:ins w:id="203" w:author="Lichen Wu" w:date="2022-10-24T11:15:00Z"/>
                <w:rFonts w:eastAsia="Times New Roman" w:cs="Times New Roman"/>
                <w:b/>
                <w:bCs/>
                <w:color w:val="000000"/>
              </w:rPr>
            </w:pPr>
            <w:ins w:id="204" w:author="Lichen Wu" w:date="2022-10-24T11:15:00Z">
              <w:r w:rsidRPr="005355F9">
                <w:rPr>
                  <w:rFonts w:eastAsia="Times New Roman" w:cs="Times New Roman"/>
                  <w:b/>
                  <w:bCs/>
                  <w:color w:val="000000"/>
                </w:rPr>
                <w:t>Heating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68C76BB8" w14:textId="77777777" w:rsidR="00EF0DFE" w:rsidRPr="005355F9" w:rsidRDefault="00EF0DFE" w:rsidP="000F7C22">
            <w:pPr>
              <w:spacing w:after="0" w:line="240" w:lineRule="auto"/>
              <w:jc w:val="center"/>
              <w:rPr>
                <w:ins w:id="205" w:author="Lichen Wu" w:date="2022-10-24T11:15:00Z"/>
                <w:rFonts w:eastAsia="Times New Roman" w:cs="Times New Roman"/>
                <w:color w:val="000000"/>
              </w:rPr>
            </w:pPr>
            <w:ins w:id="206" w:author="Lichen Wu" w:date="2022-10-24T11:15:00Z">
              <w:r w:rsidRPr="005355F9">
                <w:rPr>
                  <w:rFonts w:eastAsia="Times New Roman" w:cs="Times New Roman"/>
                  <w:color w:val="000000"/>
                </w:rPr>
                <w:t>Furnace</w:t>
              </w:r>
            </w:ins>
          </w:p>
        </w:tc>
      </w:tr>
      <w:tr w:rsidR="00EF0DFE" w:rsidRPr="005355F9" w14:paraId="7A521D19" w14:textId="77777777" w:rsidTr="000F7C22">
        <w:trPr>
          <w:trHeight w:val="408"/>
          <w:jc w:val="center"/>
          <w:ins w:id="207"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FA66542" w14:textId="77777777" w:rsidR="00EF0DFE" w:rsidRPr="005355F9" w:rsidRDefault="00EF0DFE" w:rsidP="000F7C22">
            <w:pPr>
              <w:spacing w:after="0" w:line="240" w:lineRule="auto"/>
              <w:rPr>
                <w:ins w:id="208" w:author="Lichen Wu" w:date="2022-10-24T11:15:00Z"/>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3D877902" w14:textId="77777777" w:rsidR="00EF0DFE" w:rsidRPr="005355F9" w:rsidRDefault="00EF0DFE" w:rsidP="000F7C22">
            <w:pPr>
              <w:spacing w:after="0" w:line="240" w:lineRule="auto"/>
              <w:jc w:val="center"/>
              <w:rPr>
                <w:ins w:id="209" w:author="Lichen Wu" w:date="2022-10-24T11:15:00Z"/>
                <w:rFonts w:eastAsia="Times New Roman" w:cs="Times New Roman"/>
                <w:b/>
                <w:bCs/>
                <w:color w:val="000000"/>
              </w:rPr>
            </w:pPr>
            <w:ins w:id="210" w:author="Lichen Wu" w:date="2022-10-24T11:15:00Z">
              <w:r w:rsidRPr="005355F9">
                <w:rPr>
                  <w:rFonts w:eastAsia="Times New Roman" w:cs="Times New Roman"/>
                  <w:b/>
                  <w:bCs/>
                  <w:color w:val="000000"/>
                </w:rPr>
                <w:t>Wall</w:t>
              </w:r>
            </w:ins>
          </w:p>
        </w:tc>
        <w:tc>
          <w:tcPr>
            <w:tcW w:w="3000" w:type="dxa"/>
            <w:tcBorders>
              <w:top w:val="nil"/>
              <w:left w:val="nil"/>
              <w:bottom w:val="nil"/>
              <w:right w:val="single" w:sz="8" w:space="0" w:color="auto"/>
            </w:tcBorders>
            <w:shd w:val="clear" w:color="auto" w:fill="auto"/>
            <w:vAlign w:val="center"/>
            <w:hideMark/>
          </w:tcPr>
          <w:p w14:paraId="113A0803" w14:textId="77777777" w:rsidR="00EF0DFE" w:rsidRPr="005355F9" w:rsidRDefault="00EF0DFE" w:rsidP="000F7C22">
            <w:pPr>
              <w:spacing w:after="0" w:line="240" w:lineRule="auto"/>
              <w:jc w:val="center"/>
              <w:rPr>
                <w:ins w:id="211" w:author="Lichen Wu" w:date="2022-10-24T11:15:00Z"/>
                <w:rFonts w:eastAsia="Times New Roman" w:cs="Times New Roman"/>
                <w:color w:val="000000"/>
              </w:rPr>
            </w:pPr>
            <w:ins w:id="212" w:author="Lichen Wu" w:date="2022-10-24T11:15:00Z">
              <w:r w:rsidRPr="005355F9">
                <w:rPr>
                  <w:rFonts w:eastAsia="Times New Roman" w:cs="Times New Roman"/>
                  <w:color w:val="000000"/>
                </w:rPr>
                <w:t>-</w:t>
              </w:r>
            </w:ins>
          </w:p>
        </w:tc>
      </w:tr>
      <w:tr w:rsidR="00EF0DFE" w:rsidRPr="005355F9" w14:paraId="39B1BFAA" w14:textId="77777777" w:rsidTr="000F7C22">
        <w:trPr>
          <w:trHeight w:val="288"/>
          <w:jc w:val="center"/>
          <w:ins w:id="213"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3B334942" w14:textId="77777777" w:rsidR="00EF0DFE" w:rsidRPr="005355F9" w:rsidRDefault="00EF0DFE" w:rsidP="000F7C22">
            <w:pPr>
              <w:spacing w:after="0" w:line="240" w:lineRule="auto"/>
              <w:rPr>
                <w:ins w:id="214"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4883" w14:textId="77777777" w:rsidR="00EF0DFE" w:rsidRPr="005355F9" w:rsidRDefault="00EF0DFE" w:rsidP="000F7C22">
            <w:pPr>
              <w:spacing w:after="0" w:line="240" w:lineRule="auto"/>
              <w:jc w:val="center"/>
              <w:rPr>
                <w:ins w:id="215" w:author="Lichen Wu" w:date="2022-10-24T11:15:00Z"/>
                <w:rFonts w:eastAsia="Times New Roman" w:cs="Times New Roman"/>
                <w:b/>
                <w:bCs/>
                <w:color w:val="000000"/>
              </w:rPr>
            </w:pPr>
            <w:ins w:id="216" w:author="Lichen Wu" w:date="2022-10-24T11:15:00Z">
              <w:r w:rsidRPr="005355F9">
                <w:rPr>
                  <w:rFonts w:eastAsia="Times New Roman" w:cs="Times New Roman"/>
                  <w:b/>
                  <w:bCs/>
                  <w:color w:val="000000"/>
                </w:rPr>
                <w:t>Roof</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228093C5" w14:textId="77777777" w:rsidR="00EF0DFE" w:rsidRPr="005355F9" w:rsidRDefault="00EF0DFE" w:rsidP="000F7C22">
            <w:pPr>
              <w:spacing w:after="0" w:line="240" w:lineRule="auto"/>
              <w:jc w:val="center"/>
              <w:rPr>
                <w:ins w:id="217" w:author="Lichen Wu" w:date="2022-10-24T11:15:00Z"/>
                <w:rFonts w:eastAsia="Times New Roman" w:cs="Times New Roman"/>
                <w:color w:val="000000"/>
              </w:rPr>
            </w:pPr>
            <w:ins w:id="218" w:author="Lichen Wu" w:date="2022-10-24T11:15:00Z">
              <w:r w:rsidRPr="005355F9">
                <w:rPr>
                  <w:rFonts w:eastAsia="Times New Roman" w:cs="Times New Roman"/>
                  <w:color w:val="000000"/>
                </w:rPr>
                <w:t>-</w:t>
              </w:r>
            </w:ins>
          </w:p>
        </w:tc>
      </w:tr>
      <w:tr w:rsidR="00EF0DFE" w:rsidRPr="005355F9" w14:paraId="2DC24A44" w14:textId="77777777" w:rsidTr="000F7C22">
        <w:trPr>
          <w:trHeight w:val="300"/>
          <w:jc w:val="center"/>
          <w:ins w:id="219"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7312A117" w14:textId="77777777" w:rsidR="00EF0DFE" w:rsidRPr="005355F9" w:rsidRDefault="00EF0DFE" w:rsidP="000F7C22">
            <w:pPr>
              <w:spacing w:after="0" w:line="240" w:lineRule="auto"/>
              <w:rPr>
                <w:ins w:id="220"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CBAE25F" w14:textId="77777777" w:rsidR="00EF0DFE" w:rsidRPr="005355F9" w:rsidRDefault="00EF0DFE" w:rsidP="000F7C22">
            <w:pPr>
              <w:spacing w:after="0" w:line="240" w:lineRule="auto"/>
              <w:jc w:val="center"/>
              <w:rPr>
                <w:ins w:id="221" w:author="Lichen Wu" w:date="2022-10-24T11:15:00Z"/>
                <w:rFonts w:eastAsia="Times New Roman" w:cs="Times New Roman"/>
                <w:b/>
                <w:bCs/>
                <w:color w:val="000000"/>
              </w:rPr>
            </w:pPr>
            <w:ins w:id="222" w:author="Lichen Wu" w:date="2022-10-24T11:15:00Z">
              <w:r w:rsidRPr="005355F9">
                <w:rPr>
                  <w:rFonts w:eastAsia="Times New Roman" w:cs="Times New Roman"/>
                  <w:b/>
                  <w:bCs/>
                  <w:color w:val="000000"/>
                </w:rPr>
                <w:t>Floor</w:t>
              </w:r>
            </w:ins>
          </w:p>
        </w:tc>
        <w:tc>
          <w:tcPr>
            <w:tcW w:w="3000" w:type="dxa"/>
            <w:tcBorders>
              <w:top w:val="nil"/>
              <w:left w:val="nil"/>
              <w:bottom w:val="single" w:sz="4" w:space="0" w:color="auto"/>
              <w:right w:val="single" w:sz="4" w:space="0" w:color="auto"/>
            </w:tcBorders>
            <w:shd w:val="clear" w:color="auto" w:fill="auto"/>
            <w:noWrap/>
            <w:vAlign w:val="center"/>
            <w:hideMark/>
          </w:tcPr>
          <w:p w14:paraId="188B2976" w14:textId="77777777" w:rsidR="00EF0DFE" w:rsidRPr="005355F9" w:rsidRDefault="00EF0DFE" w:rsidP="000F7C22">
            <w:pPr>
              <w:spacing w:after="0" w:line="240" w:lineRule="auto"/>
              <w:jc w:val="center"/>
              <w:rPr>
                <w:ins w:id="223" w:author="Lichen Wu" w:date="2022-10-24T11:15:00Z"/>
                <w:rFonts w:eastAsia="Times New Roman" w:cs="Times New Roman"/>
                <w:color w:val="000000"/>
              </w:rPr>
            </w:pPr>
            <w:ins w:id="224" w:author="Lichen Wu" w:date="2022-10-24T11:15:00Z">
              <w:r w:rsidRPr="005355F9">
                <w:rPr>
                  <w:rFonts w:eastAsia="Times New Roman" w:cs="Times New Roman"/>
                  <w:color w:val="000000"/>
                </w:rPr>
                <w:t>-</w:t>
              </w:r>
            </w:ins>
          </w:p>
        </w:tc>
      </w:tr>
      <w:tr w:rsidR="00EF0DFE" w:rsidRPr="005355F9" w14:paraId="70DD9839" w14:textId="77777777" w:rsidTr="000F7C22">
        <w:trPr>
          <w:trHeight w:val="216"/>
          <w:jc w:val="center"/>
          <w:ins w:id="225" w:author="Lichen Wu" w:date="2022-10-24T11:15:00Z"/>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7E79A" w14:textId="2E286D13" w:rsidR="00EF0DFE" w:rsidRPr="005355F9" w:rsidRDefault="009C08C8" w:rsidP="000F7C22">
            <w:pPr>
              <w:spacing w:after="0" w:line="240" w:lineRule="auto"/>
              <w:jc w:val="center"/>
              <w:rPr>
                <w:ins w:id="226" w:author="Lichen Wu" w:date="2022-10-24T11:15:00Z"/>
                <w:rFonts w:eastAsia="Times New Roman" w:cs="Times New Roman"/>
                <w:b/>
                <w:bCs/>
                <w:color w:val="000000"/>
              </w:rPr>
            </w:pPr>
            <w:ins w:id="227" w:author="Lichen Wu" w:date="2022-10-24T11:33:00Z">
              <w:r>
                <w:rPr>
                  <w:rFonts w:eastAsia="Times New Roman" w:cs="Times New Roman"/>
                  <w:b/>
                  <w:bCs/>
                  <w:color w:val="000000"/>
                </w:rPr>
                <w:t>Rural</w:t>
              </w:r>
            </w:ins>
            <w:ins w:id="228" w:author="Lichen Wu" w:date="2022-10-24T11:15:00Z">
              <w:r w:rsidR="00EF0DFE" w:rsidRPr="005355F9">
                <w:rPr>
                  <w:rFonts w:eastAsia="Times New Roman" w:cs="Times New Roman"/>
                  <w:b/>
                  <w:bCs/>
                  <w:color w:val="000000"/>
                </w:rPr>
                <w:t xml:space="preserve"> Weather Observations</w:t>
              </w:r>
            </w:ins>
          </w:p>
        </w:tc>
        <w:tc>
          <w:tcPr>
            <w:tcW w:w="3000" w:type="dxa"/>
            <w:tcBorders>
              <w:top w:val="nil"/>
              <w:left w:val="nil"/>
              <w:bottom w:val="nil"/>
              <w:right w:val="single" w:sz="8" w:space="0" w:color="auto"/>
            </w:tcBorders>
            <w:shd w:val="clear" w:color="auto" w:fill="auto"/>
            <w:vAlign w:val="center"/>
            <w:hideMark/>
          </w:tcPr>
          <w:p w14:paraId="716CAAB3" w14:textId="1D69F7F6" w:rsidR="00EF0DFE" w:rsidRPr="005355F9" w:rsidRDefault="009C08C8" w:rsidP="000F7C22">
            <w:pPr>
              <w:spacing w:after="0" w:line="240" w:lineRule="auto"/>
              <w:jc w:val="center"/>
              <w:rPr>
                <w:ins w:id="229" w:author="Lichen Wu" w:date="2022-10-24T11:15:00Z"/>
                <w:rFonts w:eastAsia="Times New Roman" w:cs="Times New Roman"/>
                <w:color w:val="000000"/>
              </w:rPr>
            </w:pPr>
            <w:ins w:id="230" w:author="Lichen Wu" w:date="2022-10-24T11:33:00Z">
              <w:r>
                <w:rPr>
                  <w:rFonts w:eastAsia="Times New Roman" w:cs="Times New Roman"/>
                  <w:color w:val="000000"/>
                </w:rPr>
                <w:t>Guelph Turfgrass Institute</w:t>
              </w:r>
            </w:ins>
          </w:p>
        </w:tc>
      </w:tr>
      <w:tr w:rsidR="00EF0DFE" w:rsidRPr="005355F9" w14:paraId="5CEE0FA0" w14:textId="77777777" w:rsidTr="000F7C22">
        <w:trPr>
          <w:trHeight w:val="828"/>
          <w:jc w:val="center"/>
          <w:ins w:id="231" w:author="Lichen Wu" w:date="2022-10-24T11:15:00Z"/>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0025C503" w14:textId="77777777" w:rsidR="00EF0DFE" w:rsidRPr="005355F9" w:rsidRDefault="00EF0DFE" w:rsidP="000F7C22">
            <w:pPr>
              <w:spacing w:after="0" w:line="240" w:lineRule="auto"/>
              <w:rPr>
                <w:ins w:id="232"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403B2C5" w14:textId="2D21AD79" w:rsidR="00EF0DFE" w:rsidRPr="005355F9" w:rsidRDefault="00EF0DFE" w:rsidP="000F7C22">
            <w:pPr>
              <w:spacing w:after="0" w:line="240" w:lineRule="auto"/>
              <w:jc w:val="center"/>
              <w:rPr>
                <w:ins w:id="233" w:author="Lichen Wu" w:date="2022-10-24T11:15:00Z"/>
                <w:rFonts w:eastAsia="Times New Roman" w:cs="Times New Roman"/>
                <w:color w:val="000000"/>
              </w:rPr>
            </w:pPr>
            <w:ins w:id="234" w:author="Lichen Wu" w:date="2022-10-24T11:15:00Z">
              <w:r w:rsidRPr="005355F9">
                <w:rPr>
                  <w:rFonts w:eastAsia="Times New Roman" w:cs="Times New Roman"/>
                  <w:color w:val="000000"/>
                </w:rPr>
                <w:t>(</w:t>
              </w:r>
            </w:ins>
            <w:ins w:id="235" w:author="Lichen Wu" w:date="2022-10-24T11:34:00Z">
              <w:r w:rsidR="009C08C8">
                <w:rPr>
                  <w:rFonts w:eastAsia="Times New Roman" w:cs="Times New Roman"/>
                  <w:color w:val="000000"/>
                </w:rPr>
                <w:t>2</w:t>
              </w:r>
            </w:ins>
            <w:ins w:id="236" w:author="Lichen Wu" w:date="2022-10-24T11:15:00Z">
              <w:r w:rsidRPr="005355F9">
                <w:rPr>
                  <w:rFonts w:eastAsia="Times New Roman" w:cs="Times New Roman"/>
                  <w:color w:val="000000"/>
                </w:rPr>
                <w:t xml:space="preserve"> m air temperature</w:t>
              </w:r>
              <w:r w:rsidRPr="005355F9">
                <w:rPr>
                  <w:rFonts w:eastAsia="Times New Roman" w:cs="Times New Roman"/>
                  <w:color w:val="000000"/>
                </w:rPr>
                <w:br/>
                <w:t>relative humidity, dew point)</w:t>
              </w:r>
            </w:ins>
          </w:p>
        </w:tc>
      </w:tr>
      <w:tr w:rsidR="00EF0DFE" w:rsidRPr="005355F9" w14:paraId="05721679" w14:textId="77777777" w:rsidTr="000F7C22">
        <w:trPr>
          <w:trHeight w:val="576"/>
          <w:jc w:val="center"/>
          <w:ins w:id="237" w:author="Lichen Wu" w:date="2022-10-24T11:15:00Z"/>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501B" w14:textId="77777777" w:rsidR="00EF0DFE" w:rsidRPr="005355F9" w:rsidRDefault="00EF0DFE" w:rsidP="000F7C22">
            <w:pPr>
              <w:spacing w:after="0" w:line="240" w:lineRule="auto"/>
              <w:jc w:val="center"/>
              <w:rPr>
                <w:ins w:id="238" w:author="Lichen Wu" w:date="2022-10-24T11:15:00Z"/>
                <w:rFonts w:eastAsia="Times New Roman" w:cs="Times New Roman"/>
                <w:b/>
                <w:bCs/>
                <w:color w:val="000000"/>
              </w:rPr>
            </w:pPr>
            <w:ins w:id="239" w:author="Lichen Wu" w:date="2022-10-24T11:15:00Z">
              <w:r w:rsidRPr="005355F9">
                <w:rPr>
                  <w:rFonts w:eastAsia="Times New Roman" w:cs="Times New Roman"/>
                  <w:b/>
                  <w:bCs/>
                  <w:color w:val="000000"/>
                </w:rPr>
                <w:t>Validating Weather Observations</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93FF3A0" w14:textId="5D1DD89A" w:rsidR="00EF0DFE" w:rsidRPr="005355F9" w:rsidRDefault="00EF0DFE" w:rsidP="000F7C22">
            <w:pPr>
              <w:spacing w:after="0" w:line="240" w:lineRule="auto"/>
              <w:jc w:val="center"/>
              <w:rPr>
                <w:ins w:id="240" w:author="Lichen Wu" w:date="2022-10-24T11:15:00Z"/>
                <w:rFonts w:eastAsia="Times New Roman" w:cs="Times New Roman"/>
                <w:color w:val="000000"/>
              </w:rPr>
            </w:pPr>
            <w:ins w:id="241" w:author="Lichen Wu" w:date="2022-10-24T11:15:00Z">
              <w:r w:rsidRPr="005355F9">
                <w:rPr>
                  <w:rFonts w:eastAsia="Times New Roman" w:cs="Times New Roman"/>
                  <w:color w:val="000000"/>
                </w:rPr>
                <w:t>Air temperature profile</w:t>
              </w:r>
              <w:r w:rsidRPr="005355F9">
                <w:rPr>
                  <w:rFonts w:eastAsia="Times New Roman" w:cs="Times New Roman"/>
                  <w:color w:val="000000"/>
                </w:rPr>
                <w:br/>
                <w:t>[</w:t>
              </w:r>
            </w:ins>
            <w:ins w:id="242" w:author="Lichen Wu" w:date="2022-10-24T11:34:00Z">
              <w:r w:rsidR="009C08C8">
                <w:rPr>
                  <w:rFonts w:eastAsia="Times New Roman" w:cs="Times New Roman"/>
                  <w:color w:val="000000"/>
                </w:rPr>
                <w:t>2.4</w:t>
              </w:r>
            </w:ins>
            <w:ins w:id="243" w:author="Lichen Wu" w:date="2022-10-24T11:15:00Z">
              <w:r w:rsidRPr="005355F9">
                <w:rPr>
                  <w:rFonts w:eastAsia="Times New Roman" w:cs="Times New Roman"/>
                  <w:color w:val="000000"/>
                </w:rPr>
                <w:t xml:space="preserve">, </w:t>
              </w:r>
            </w:ins>
            <w:ins w:id="244" w:author="Lichen Wu" w:date="2022-10-24T11:34:00Z">
              <w:r w:rsidR="009C08C8">
                <w:rPr>
                  <w:rFonts w:eastAsia="Times New Roman" w:cs="Times New Roman"/>
                  <w:color w:val="000000"/>
                </w:rPr>
                <w:t>5.4, 17</w:t>
              </w:r>
            </w:ins>
            <w:ins w:id="245" w:author="Lichen Wu" w:date="2022-10-24T11:15:00Z">
              <w:r w:rsidRPr="005355F9">
                <w:rPr>
                  <w:rFonts w:eastAsia="Times New Roman" w:cs="Times New Roman"/>
                  <w:color w:val="000000"/>
                </w:rPr>
                <w:t>]m</w:t>
              </w:r>
            </w:ins>
          </w:p>
        </w:tc>
      </w:tr>
    </w:tbl>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007AE7">
      <w:pPr>
        <w:pStyle w:val="Heading1"/>
        <w:rPr>
          <w:lang w:eastAsia="en-US"/>
        </w:rPr>
      </w:pPr>
      <w:r w:rsidRPr="00EA268D">
        <w:rPr>
          <w:lang w:eastAsia="en-US"/>
        </w:rPr>
        <w:t>References</w:t>
      </w:r>
    </w:p>
    <w:p w14:paraId="6E6DC057" w14:textId="77777777" w:rsidR="00D35C28" w:rsidRPr="00D35C28" w:rsidRDefault="001C13D4" w:rsidP="00D35C28">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D35C28" w:rsidRPr="00D35C28">
        <w:rPr>
          <w:rFonts w:cs="Times New Roman"/>
        </w:rPr>
        <w:t>[1]</w:t>
      </w:r>
      <w:r w:rsidR="00D35C28" w:rsidRPr="00D35C28">
        <w:rPr>
          <w:rFonts w:cs="Times New Roman"/>
        </w:rPr>
        <w:tab/>
        <w:t xml:space="preserve">A. Christen and R. Vogt, “Energy and radiation balance of a central European city,” </w:t>
      </w:r>
      <w:r w:rsidR="00D35C28" w:rsidRPr="00D35C28">
        <w:rPr>
          <w:rFonts w:cs="Times New Roman"/>
          <w:i/>
          <w:iCs/>
        </w:rPr>
        <w:t>International Journal of Climatology</w:t>
      </w:r>
      <w:r w:rsidR="00D35C28" w:rsidRPr="00D35C28">
        <w:rPr>
          <w:rFonts w:cs="Times New Roman"/>
        </w:rPr>
        <w:t xml:space="preserve">, vol. 24, no. 11, pp. 1395–1421, 2004, </w:t>
      </w:r>
      <w:proofErr w:type="spellStart"/>
      <w:r w:rsidR="00D35C28" w:rsidRPr="00D35C28">
        <w:rPr>
          <w:rFonts w:cs="Times New Roman"/>
        </w:rPr>
        <w:t>doi</w:t>
      </w:r>
      <w:proofErr w:type="spellEnd"/>
      <w:r w:rsidR="00D35C28" w:rsidRPr="00D35C28">
        <w:rPr>
          <w:rFonts w:cs="Times New Roman"/>
        </w:rPr>
        <w:t>: 10.1002/joc.1074.</w:t>
      </w:r>
    </w:p>
    <w:p w14:paraId="0378C1F2" w14:textId="77777777" w:rsidR="00D35C28" w:rsidRPr="00D35C28" w:rsidRDefault="00D35C28" w:rsidP="00D35C28">
      <w:pPr>
        <w:pStyle w:val="Bibliography"/>
        <w:rPr>
          <w:rFonts w:cs="Times New Roman"/>
        </w:rPr>
      </w:pPr>
      <w:r w:rsidRPr="00D35C28">
        <w:rPr>
          <w:rFonts w:cs="Times New Roman"/>
        </w:rPr>
        <w:t>[2]</w:t>
      </w:r>
      <w:r w:rsidRPr="00D35C28">
        <w:rPr>
          <w:rFonts w:cs="Times New Roman"/>
        </w:rPr>
        <w:tab/>
        <w:t xml:space="preserve">M. Moradi, E. S. </w:t>
      </w:r>
      <w:proofErr w:type="spellStart"/>
      <w:r w:rsidRPr="00D35C28">
        <w:rPr>
          <w:rFonts w:cs="Times New Roman"/>
        </w:rPr>
        <w:t>Krayenhoff</w:t>
      </w:r>
      <w:proofErr w:type="spellEnd"/>
      <w:r w:rsidRPr="00D35C28">
        <w:rPr>
          <w:rFonts w:cs="Times New Roman"/>
        </w:rPr>
        <w:t xml:space="preserve">, and A. A. </w:t>
      </w:r>
      <w:proofErr w:type="spellStart"/>
      <w:r w:rsidRPr="00D35C28">
        <w:rPr>
          <w:rFonts w:cs="Times New Roman"/>
        </w:rPr>
        <w:t>Aliabadi</w:t>
      </w:r>
      <w:proofErr w:type="spellEnd"/>
      <w:r w:rsidRPr="00D35C28">
        <w:rPr>
          <w:rFonts w:cs="Times New Roman"/>
        </w:rPr>
        <w:t xml:space="preserve">, “A comprehensive indoor–outdoor urban climate model with hydrology: The Vertical City Weather Generator (VCWG v2.0.0),” </w:t>
      </w:r>
      <w:r w:rsidRPr="00D35C28">
        <w:rPr>
          <w:rFonts w:cs="Times New Roman"/>
          <w:i/>
          <w:iCs/>
        </w:rPr>
        <w:t>Building and Environment</w:t>
      </w:r>
      <w:r w:rsidRPr="00D35C28">
        <w:rPr>
          <w:rFonts w:cs="Times New Roman"/>
        </w:rPr>
        <w:t xml:space="preserve">, vol. 207, p. 108406, Jan. 2022, </w:t>
      </w:r>
      <w:proofErr w:type="spellStart"/>
      <w:r w:rsidRPr="00D35C28">
        <w:rPr>
          <w:rFonts w:cs="Times New Roman"/>
        </w:rPr>
        <w:t>doi</w:t>
      </w:r>
      <w:proofErr w:type="spellEnd"/>
      <w:r w:rsidRPr="00D35C28">
        <w:rPr>
          <w:rFonts w:cs="Times New Roman"/>
        </w:rPr>
        <w:t>: 10.1016/j.buildenv.2021.108406.</w:t>
      </w:r>
    </w:p>
    <w:p w14:paraId="4AB5099A" w14:textId="77777777" w:rsidR="00D35C28" w:rsidRPr="00D35C28" w:rsidRDefault="00D35C28" w:rsidP="00D35C28">
      <w:pPr>
        <w:pStyle w:val="Bibliography"/>
        <w:rPr>
          <w:rFonts w:cs="Times New Roman"/>
        </w:rPr>
      </w:pPr>
      <w:r w:rsidRPr="00D35C28">
        <w:rPr>
          <w:rFonts w:cs="Times New Roman"/>
        </w:rPr>
        <w:t>[3]</w:t>
      </w:r>
      <w:r w:rsidRPr="00D35C28">
        <w:rPr>
          <w:rFonts w:cs="Times New Roman"/>
        </w:rPr>
        <w:tab/>
        <w:t xml:space="preserve">B. Bueno, L. </w:t>
      </w:r>
      <w:proofErr w:type="spellStart"/>
      <w:r w:rsidRPr="00D35C28">
        <w:rPr>
          <w:rFonts w:cs="Times New Roman"/>
        </w:rPr>
        <w:t>Norford</w:t>
      </w:r>
      <w:proofErr w:type="spellEnd"/>
      <w:r w:rsidRPr="00D35C28">
        <w:rPr>
          <w:rFonts w:cs="Times New Roman"/>
        </w:rPr>
        <w:t xml:space="preserve">, J. Hidalgo, and G. Pigeon, “The urban weather generator,” </w:t>
      </w:r>
      <w:r w:rsidRPr="00D35C28">
        <w:rPr>
          <w:rFonts w:cs="Times New Roman"/>
          <w:i/>
          <w:iCs/>
        </w:rPr>
        <w:t>Journal of Building Performance Simulation</w:t>
      </w:r>
      <w:r w:rsidRPr="00D35C28">
        <w:rPr>
          <w:rFonts w:cs="Times New Roman"/>
        </w:rPr>
        <w:t xml:space="preserve">, vol. 6, no. 4, pp. 269–281, Jul. 2013, </w:t>
      </w:r>
      <w:proofErr w:type="spellStart"/>
      <w:r w:rsidRPr="00D35C28">
        <w:rPr>
          <w:rFonts w:cs="Times New Roman"/>
        </w:rPr>
        <w:t>doi</w:t>
      </w:r>
      <w:proofErr w:type="spellEnd"/>
      <w:r w:rsidRPr="00D35C28">
        <w:rPr>
          <w:rFonts w:cs="Times New Roman"/>
        </w:rPr>
        <w:t>: 10.1080/19401493.2012.718797.</w:t>
      </w:r>
    </w:p>
    <w:p w14:paraId="1E3E24A0" w14:textId="77777777" w:rsidR="00D35C28" w:rsidRPr="00D35C28" w:rsidRDefault="00D35C28" w:rsidP="00D35C28">
      <w:pPr>
        <w:pStyle w:val="Bibliography"/>
        <w:rPr>
          <w:rFonts w:cs="Times New Roman"/>
        </w:rPr>
      </w:pPr>
      <w:r w:rsidRPr="00D35C28">
        <w:rPr>
          <w:rFonts w:cs="Times New Roman"/>
        </w:rPr>
        <w:lastRenderedPageBreak/>
        <w:t>[4]</w:t>
      </w:r>
      <w:r w:rsidRPr="00D35C28">
        <w:rPr>
          <w:rFonts w:cs="Times New Roman"/>
        </w:rPr>
        <w:tab/>
        <w:t>“BUBBLE - Basel Urban Boundary Layer Experiment.” https://www.mcr.unibas.ch/dolueg2/projects/campaigns/BUBBLE/textpages/ob_frameset.en.htm (accessed Oct. 21, 2022).</w:t>
      </w:r>
    </w:p>
    <w:p w14:paraId="510FD322" w14:textId="77777777" w:rsidR="00D35C28" w:rsidRPr="00D35C28" w:rsidRDefault="00D35C28" w:rsidP="00D35C28">
      <w:pPr>
        <w:pStyle w:val="Bibliography"/>
        <w:rPr>
          <w:rFonts w:cs="Times New Roman"/>
        </w:rPr>
      </w:pPr>
      <w:r w:rsidRPr="00D35C28">
        <w:rPr>
          <w:rFonts w:cs="Times New Roman"/>
        </w:rPr>
        <w:t>[5]</w:t>
      </w:r>
      <w:r w:rsidRPr="00D35C28">
        <w:rPr>
          <w:rFonts w:cs="Times New Roman"/>
        </w:rPr>
        <w:tab/>
        <w:t xml:space="preserve">V. Masson </w:t>
      </w:r>
      <w:r w:rsidRPr="00D35C28">
        <w:rPr>
          <w:rFonts w:cs="Times New Roman"/>
          <w:i/>
          <w:iCs/>
        </w:rPr>
        <w:t>et al.</w:t>
      </w:r>
      <w:r w:rsidRPr="00D35C28">
        <w:rPr>
          <w:rFonts w:cs="Times New Roman"/>
        </w:rPr>
        <w:t xml:space="preserve">, “The Canopy and Aerosol Particles Interactions in </w:t>
      </w:r>
      <w:proofErr w:type="spellStart"/>
      <w:r w:rsidRPr="00D35C28">
        <w:rPr>
          <w:rFonts w:cs="Times New Roman"/>
        </w:rPr>
        <w:t>TOulouse</w:t>
      </w:r>
      <w:proofErr w:type="spellEnd"/>
      <w:r w:rsidRPr="00D35C28">
        <w:rPr>
          <w:rFonts w:cs="Times New Roman"/>
        </w:rPr>
        <w:t xml:space="preserve"> Urban Layer (CAPITOUL) experiment,” </w:t>
      </w:r>
      <w:proofErr w:type="spellStart"/>
      <w:r w:rsidRPr="00D35C28">
        <w:rPr>
          <w:rFonts w:cs="Times New Roman"/>
          <w:i/>
          <w:iCs/>
        </w:rPr>
        <w:t>Meteorol</w:t>
      </w:r>
      <w:proofErr w:type="spellEnd"/>
      <w:r w:rsidRPr="00D35C28">
        <w:rPr>
          <w:rFonts w:cs="Times New Roman"/>
          <w:i/>
          <w:iCs/>
        </w:rPr>
        <w:t xml:space="preserve"> Atmos Phys</w:t>
      </w:r>
      <w:r w:rsidRPr="00D35C28">
        <w:rPr>
          <w:rFonts w:cs="Times New Roman"/>
        </w:rPr>
        <w:t xml:space="preserve">, vol. 102, no. 3, p. 135, Dec. 2008, </w:t>
      </w:r>
      <w:proofErr w:type="spellStart"/>
      <w:r w:rsidRPr="00D35C28">
        <w:rPr>
          <w:rFonts w:cs="Times New Roman"/>
        </w:rPr>
        <w:t>doi</w:t>
      </w:r>
      <w:proofErr w:type="spellEnd"/>
      <w:r w:rsidRPr="00D35C28">
        <w:rPr>
          <w:rFonts w:cs="Times New Roman"/>
        </w:rPr>
        <w:t>: 10.1007/s00703-008-0289-4.</w:t>
      </w:r>
    </w:p>
    <w:p w14:paraId="6723A45A" w14:textId="77777777" w:rsidR="00D35C28" w:rsidRPr="00D35C28" w:rsidRDefault="00D35C28" w:rsidP="00D35C28">
      <w:pPr>
        <w:pStyle w:val="Bibliography"/>
        <w:rPr>
          <w:rFonts w:cs="Times New Roman"/>
        </w:rPr>
      </w:pPr>
      <w:r w:rsidRPr="00D35C28">
        <w:rPr>
          <w:rFonts w:cs="Times New Roman"/>
        </w:rPr>
        <w:t>[6]</w:t>
      </w:r>
      <w:r w:rsidRPr="00D35C28">
        <w:rPr>
          <w:rFonts w:cs="Times New Roman"/>
        </w:rPr>
        <w:tab/>
        <w:t xml:space="preserve">“Commercial Reference Buildings,” </w:t>
      </w:r>
      <w:r w:rsidRPr="00D35C28">
        <w:rPr>
          <w:rFonts w:cs="Times New Roman"/>
          <w:i/>
          <w:iCs/>
        </w:rPr>
        <w:t>Energy.gov</w:t>
      </w:r>
      <w:r w:rsidRPr="00D35C28">
        <w:rPr>
          <w:rFonts w:cs="Times New Roman"/>
        </w:rPr>
        <w:t>. https://www.energy.gov/eere/buildings/commercial-reference-buildings (accessed May 30, 2022).</w:t>
      </w:r>
    </w:p>
    <w:p w14:paraId="5D650B34" w14:textId="77777777" w:rsidR="00D35C28" w:rsidRPr="00D35C28" w:rsidRDefault="00D35C28" w:rsidP="00D35C28">
      <w:pPr>
        <w:pStyle w:val="Bibliography"/>
        <w:rPr>
          <w:rFonts w:cs="Times New Roman"/>
        </w:rPr>
      </w:pPr>
      <w:r w:rsidRPr="00D35C28">
        <w:rPr>
          <w:rFonts w:cs="Times New Roman"/>
        </w:rPr>
        <w:t>[7]</w:t>
      </w:r>
      <w:r w:rsidRPr="00D35C28">
        <w:rPr>
          <w:rFonts w:cs="Times New Roman"/>
        </w:rPr>
        <w:tab/>
        <w:t xml:space="preserve">B. Crawford and A. Christen, “Spatial source attribution of measured urban eddy covariance CO2 fluxes,” </w:t>
      </w:r>
      <w:proofErr w:type="spellStart"/>
      <w:r w:rsidRPr="00D35C28">
        <w:rPr>
          <w:rFonts w:cs="Times New Roman"/>
          <w:i/>
          <w:iCs/>
        </w:rPr>
        <w:t>Theor</w:t>
      </w:r>
      <w:proofErr w:type="spellEnd"/>
      <w:r w:rsidRPr="00D35C28">
        <w:rPr>
          <w:rFonts w:cs="Times New Roman"/>
          <w:i/>
          <w:iCs/>
        </w:rPr>
        <w:t xml:space="preserve"> Appl </w:t>
      </w:r>
      <w:proofErr w:type="spellStart"/>
      <w:r w:rsidRPr="00D35C28">
        <w:rPr>
          <w:rFonts w:cs="Times New Roman"/>
          <w:i/>
          <w:iCs/>
        </w:rPr>
        <w:t>Climatol</w:t>
      </w:r>
      <w:proofErr w:type="spellEnd"/>
      <w:r w:rsidRPr="00D35C28">
        <w:rPr>
          <w:rFonts w:cs="Times New Roman"/>
        </w:rPr>
        <w:t xml:space="preserve">, vol. 119, no. 3–4, pp. 733–755, Feb. 2015, </w:t>
      </w:r>
      <w:proofErr w:type="spellStart"/>
      <w:r w:rsidRPr="00D35C28">
        <w:rPr>
          <w:rFonts w:cs="Times New Roman"/>
        </w:rPr>
        <w:t>doi</w:t>
      </w:r>
      <w:proofErr w:type="spellEnd"/>
      <w:r w:rsidRPr="00D35C28">
        <w:rPr>
          <w:rFonts w:cs="Times New Roman"/>
        </w:rPr>
        <w:t>: 10.1007/s00704-014-1124-0.</w:t>
      </w:r>
    </w:p>
    <w:p w14:paraId="086BA30F" w14:textId="77777777" w:rsidR="00D35C28" w:rsidRPr="00D35C28" w:rsidRDefault="00D35C28" w:rsidP="00D35C28">
      <w:pPr>
        <w:pStyle w:val="Bibliography"/>
        <w:rPr>
          <w:rFonts w:cs="Times New Roman"/>
        </w:rPr>
      </w:pPr>
      <w:r w:rsidRPr="00D35C28">
        <w:rPr>
          <w:rFonts w:cs="Times New Roman"/>
        </w:rPr>
        <w:t>[8]</w:t>
      </w:r>
      <w:r w:rsidRPr="00D35C28">
        <w:rPr>
          <w:rFonts w:cs="Times New Roman"/>
        </w:rPr>
        <w:tab/>
        <w:t>“</w:t>
      </w:r>
      <w:proofErr w:type="spellStart"/>
      <w:r w:rsidRPr="00D35C28">
        <w:rPr>
          <w:rFonts w:cs="Times New Roman"/>
        </w:rPr>
        <w:t>EnergyPlus</w:t>
      </w:r>
      <w:proofErr w:type="spellEnd"/>
      <w:r w:rsidRPr="00D35C28">
        <w:rPr>
          <w:rFonts w:cs="Times New Roman"/>
        </w:rPr>
        <w:t>.” https://energyplus.net/weather (accessed Oct. 21, 2022).</w:t>
      </w:r>
    </w:p>
    <w:p w14:paraId="245B2FC5" w14:textId="77777777" w:rsidR="00D35C28" w:rsidRPr="00D35C28" w:rsidRDefault="00D35C28" w:rsidP="00D35C28">
      <w:pPr>
        <w:pStyle w:val="Bibliography"/>
        <w:rPr>
          <w:rFonts w:cs="Times New Roman"/>
        </w:rPr>
      </w:pPr>
      <w:r w:rsidRPr="00D35C28">
        <w:rPr>
          <w:rFonts w:cs="Times New Roman"/>
        </w:rPr>
        <w:t>[9]</w:t>
      </w:r>
      <w:r w:rsidRPr="00D35C28">
        <w:rPr>
          <w:rFonts w:cs="Times New Roman"/>
        </w:rPr>
        <w:tab/>
        <w:t>“Data Search | National Centers for Environmental Information (NCEI).” https://www.ncei.noaa.gov/access/search/data-search/global-hourly (accessed Oct. 21, 2022).</w:t>
      </w:r>
    </w:p>
    <w:p w14:paraId="594470AE" w14:textId="77777777" w:rsidR="00D35C28" w:rsidRPr="00D35C28" w:rsidRDefault="00D35C28" w:rsidP="00D35C28">
      <w:pPr>
        <w:pStyle w:val="Bibliography"/>
        <w:rPr>
          <w:rFonts w:cs="Times New Roman"/>
        </w:rPr>
      </w:pPr>
      <w:r w:rsidRPr="00D35C28">
        <w:rPr>
          <w:rFonts w:cs="Times New Roman"/>
        </w:rPr>
        <w:t>[10]</w:t>
      </w:r>
      <w:r w:rsidRPr="00D35C28">
        <w:rPr>
          <w:rFonts w:cs="Times New Roman"/>
        </w:rPr>
        <w:tab/>
        <w:t xml:space="preserve">A. A. </w:t>
      </w:r>
      <w:proofErr w:type="spellStart"/>
      <w:r w:rsidRPr="00D35C28">
        <w:rPr>
          <w:rFonts w:cs="Times New Roman"/>
        </w:rPr>
        <w:t>Aliabadi</w:t>
      </w:r>
      <w:proofErr w:type="spellEnd"/>
      <w:r w:rsidRPr="00D35C28">
        <w:rPr>
          <w:rFonts w:cs="Times New Roman"/>
        </w:rPr>
        <w:t xml:space="preserve">, M. Moradi, and R. A. E. </w:t>
      </w:r>
      <w:proofErr w:type="spellStart"/>
      <w:r w:rsidRPr="00D35C28">
        <w:rPr>
          <w:rFonts w:cs="Times New Roman"/>
        </w:rPr>
        <w:t>Byerlay</w:t>
      </w:r>
      <w:proofErr w:type="spellEnd"/>
      <w:r w:rsidRPr="00D35C28">
        <w:rPr>
          <w:rFonts w:cs="Times New Roman"/>
        </w:rPr>
        <w:t xml:space="preserve">, “The budgets of turbulence kinetic energy and heat in the urban roughness sublayer,” </w:t>
      </w:r>
      <w:r w:rsidRPr="00D35C28">
        <w:rPr>
          <w:rFonts w:cs="Times New Roman"/>
          <w:i/>
          <w:iCs/>
        </w:rPr>
        <w:t>Environ Fluid Mech</w:t>
      </w:r>
      <w:r w:rsidRPr="00D35C28">
        <w:rPr>
          <w:rFonts w:cs="Times New Roman"/>
        </w:rPr>
        <w:t xml:space="preserve">, vol. 21, no. 4, pp. 843–884, Aug. 2021, </w:t>
      </w:r>
      <w:proofErr w:type="spellStart"/>
      <w:r w:rsidRPr="00D35C28">
        <w:rPr>
          <w:rFonts w:cs="Times New Roman"/>
        </w:rPr>
        <w:t>doi</w:t>
      </w:r>
      <w:proofErr w:type="spellEnd"/>
      <w:r w:rsidRPr="00D35C28">
        <w:rPr>
          <w:rFonts w:cs="Times New Roman"/>
        </w:rPr>
        <w:t>: 10.1007/s10652-021-09800-x.</w:t>
      </w:r>
    </w:p>
    <w:p w14:paraId="31A3B46E" w14:textId="77777777" w:rsidR="00D35C28" w:rsidRPr="00D35C28" w:rsidRDefault="00D35C28" w:rsidP="00D35C28">
      <w:pPr>
        <w:pStyle w:val="Bibliography"/>
        <w:rPr>
          <w:rFonts w:cs="Times New Roman"/>
        </w:rPr>
      </w:pPr>
      <w:r w:rsidRPr="00D35C28">
        <w:rPr>
          <w:rFonts w:cs="Times New Roman"/>
        </w:rPr>
        <w:t>[11]</w:t>
      </w:r>
      <w:r w:rsidRPr="00D35C28">
        <w:rPr>
          <w:rFonts w:cs="Times New Roman"/>
        </w:rPr>
        <w:tab/>
        <w:t xml:space="preserve">M. Moradi </w:t>
      </w:r>
      <w:r w:rsidRPr="00D35C28">
        <w:rPr>
          <w:rFonts w:cs="Times New Roman"/>
          <w:i/>
          <w:iCs/>
        </w:rPr>
        <w:t>et al.</w:t>
      </w:r>
      <w:r w:rsidRPr="00D35C28">
        <w:rPr>
          <w:rFonts w:cs="Times New Roman"/>
        </w:rPr>
        <w:t xml:space="preserve">, “The Vertical City Weather Generator (VCWG v1.0.0),” </w:t>
      </w:r>
      <w:r w:rsidRPr="00D35C28">
        <w:rPr>
          <w:rFonts w:cs="Times New Roman"/>
          <w:i/>
          <w:iCs/>
        </w:rPr>
        <w:t>Copernicus Publications</w:t>
      </w:r>
      <w:r w:rsidRPr="00D35C28">
        <w:rPr>
          <w:rFonts w:cs="Times New Roman"/>
        </w:rPr>
        <w:t>, Aug. 2019, Accessed: Jun. 26, 2022. [Online]. Available: https://dspace.mit.edu/handle/1721.1/133020</w:t>
      </w:r>
    </w:p>
    <w:p w14:paraId="704DA50B" w14:textId="77777777" w:rsidR="00D35C28" w:rsidRPr="00D35C28" w:rsidRDefault="00D35C28" w:rsidP="00D35C28">
      <w:pPr>
        <w:pStyle w:val="Bibliography"/>
        <w:rPr>
          <w:rFonts w:cs="Times New Roman"/>
        </w:rPr>
      </w:pPr>
      <w:r w:rsidRPr="00D35C28">
        <w:rPr>
          <w:rFonts w:cs="Times New Roman"/>
        </w:rPr>
        <w:t>[12]</w:t>
      </w:r>
      <w:r w:rsidRPr="00D35C28">
        <w:rPr>
          <w:rFonts w:cs="Times New Roman"/>
        </w:rPr>
        <w:tab/>
        <w:t>A. I. R. (AIR) Lab, “</w:t>
      </w:r>
      <w:proofErr w:type="spellStart"/>
      <w:r w:rsidRPr="00D35C28">
        <w:rPr>
          <w:rFonts w:cs="Times New Roman"/>
        </w:rPr>
        <w:t>AmirAAliabadi</w:t>
      </w:r>
      <w:proofErr w:type="spellEnd"/>
      <w:r w:rsidRPr="00D35C28">
        <w:rPr>
          <w:rFonts w:cs="Times New Roman"/>
        </w:rPr>
        <w:t>/VCWGv1.3.2.” Aug. 03, 2022. Accessed: Oct. 24, 2022. [Online]. Available: https://github.com/AmirAAliabadi/VCWGv1.3.2</w:t>
      </w:r>
    </w:p>
    <w:p w14:paraId="6DC182F7" w14:textId="77777777" w:rsidR="00D35C28" w:rsidRPr="00D35C28" w:rsidRDefault="00D35C28" w:rsidP="00D35C28">
      <w:pPr>
        <w:pStyle w:val="Bibliography"/>
        <w:rPr>
          <w:rFonts w:cs="Times New Roman"/>
        </w:rPr>
      </w:pPr>
      <w:r w:rsidRPr="00D35C28">
        <w:rPr>
          <w:rFonts w:cs="Times New Roman"/>
        </w:rPr>
        <w:t>[13]</w:t>
      </w:r>
      <w:r w:rsidRPr="00D35C28">
        <w:rPr>
          <w:rFonts w:cs="Times New Roman"/>
        </w:rPr>
        <w:tab/>
        <w:t>E. and C. C. Canada, “Hourly Data Report for September 01, 2018 - Climate - Environment and Climate Change Canada,” Oct. 31, 2011. 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 (accessed Oct. 24, 2022).</w:t>
      </w:r>
    </w:p>
    <w:p w14:paraId="5F74D934" w14:textId="2FEABA9D"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07AE7">
      <w:pPr>
        <w:pStyle w:val="Heading1"/>
        <w:rPr>
          <w:lang w:eastAsia="en-US"/>
        </w:rPr>
      </w:pPr>
      <w:r w:rsidRPr="00EA268D">
        <w:rPr>
          <w:lang w:eastAsia="en-US"/>
        </w:rPr>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D35739">
      <w:pPr>
        <w:pStyle w:val="Heading2"/>
      </w:pPr>
      <w:r w:rsidRPr="00EA268D">
        <w:t>Site configuration</w:t>
      </w:r>
    </w:p>
    <w:p w14:paraId="1D3DA3F0" w14:textId="7D8893C1" w:rsidR="00C10858" w:rsidRPr="00EA268D" w:rsidRDefault="00C10858" w:rsidP="00D35739">
      <w:pPr>
        <w:pStyle w:val="Caption"/>
      </w:pPr>
      <w:r w:rsidRPr="00EA268D">
        <w:t xml:space="preserve">Table </w:t>
      </w:r>
      <w:r w:rsidR="00000000">
        <w:fldChar w:fldCharType="begin"/>
      </w:r>
      <w:r w:rsidR="00000000">
        <w:instrText xml:space="preserve"> SEQ Table \* ARABIC </w:instrText>
      </w:r>
      <w:r w:rsidR="00000000">
        <w:fldChar w:fldCharType="separate"/>
      </w:r>
      <w:r w:rsidR="00D35739">
        <w:rPr>
          <w:noProof/>
        </w:rPr>
        <w:t>1</w:t>
      </w:r>
      <w:r w:rsidR="00000000">
        <w:rPr>
          <w:noProof/>
        </w:rPr>
        <w:fldChar w:fldCharType="end"/>
      </w:r>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lastRenderedPageBreak/>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lastRenderedPageBreak/>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lastRenderedPageBreak/>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 :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 :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 :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 :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short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short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wave-Red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 :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 :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pingWang" w:date="2022-10-21T16:24:00Z" w:initials="LW">
    <w:p w14:paraId="3017FAE0" w14:textId="404E3B02" w:rsidR="00E25682" w:rsidRDefault="00E25682">
      <w:pPr>
        <w:pStyle w:val="CommentText"/>
      </w:pPr>
      <w:r>
        <w:rPr>
          <w:rStyle w:val="CommentReference"/>
        </w:rPr>
        <w:annotationRef/>
      </w:r>
      <w:r>
        <w:t>reference</w:t>
      </w:r>
    </w:p>
  </w:comment>
  <w:comment w:id="1" w:author="LipingWang" w:date="2022-10-21T16:24:00Z" w:initials="LW">
    <w:p w14:paraId="08C93439" w14:textId="0D1D176A" w:rsidR="00E25682" w:rsidRDefault="00E25682">
      <w:pPr>
        <w:pStyle w:val="CommentText"/>
      </w:pPr>
      <w:r>
        <w:rPr>
          <w:rStyle w:val="CommentReference"/>
        </w:rPr>
        <w:annotationRef/>
      </w:r>
      <w:r>
        <w:t>reference</w:t>
      </w:r>
    </w:p>
  </w:comment>
  <w:comment w:id="2"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3" w:author="LipingWang" w:date="2022-10-21T16:26:00Z" w:initials="LW">
    <w:p w14:paraId="593BB574" w14:textId="635CFBD5" w:rsidR="00E25682" w:rsidRDefault="00E25682">
      <w:pPr>
        <w:pStyle w:val="CommentText"/>
      </w:pPr>
      <w:r>
        <w:rPr>
          <w:rStyle w:val="CommentReference"/>
        </w:rPr>
        <w:annotationRef/>
      </w:r>
      <w:r>
        <w:t>Why 4B, reference</w:t>
      </w:r>
    </w:p>
  </w:comment>
  <w:comment w:id="4" w:author="Lichen Wu" w:date="2022-10-21T17:06:00Z" w:initials="LW">
    <w:p w14:paraId="3BD5CD41" w14:textId="77777777" w:rsidR="00101F4B" w:rsidRDefault="00101F4B" w:rsidP="002738E2">
      <w:pPr>
        <w:pStyle w:val="CommentText"/>
      </w:pPr>
      <w:r>
        <w:rPr>
          <w:rStyle w:val="CommentReference"/>
        </w:rPr>
        <w:annotationRef/>
      </w:r>
      <w:r>
        <w:t>IECC</w:t>
      </w:r>
    </w:p>
  </w:comment>
  <w:comment w:id="5"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6"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7"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8"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9"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10"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11"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12"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13"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14"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15"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16"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17" w:author="Lichen Wu" w:date="2022-10-21T17:15:00Z" w:initials="LW">
    <w:p w14:paraId="324AFB85" w14:textId="77777777" w:rsidR="008D31A8" w:rsidRDefault="008D31A8" w:rsidP="00401EFB">
      <w:pPr>
        <w:pStyle w:val="CommentText"/>
      </w:pPr>
      <w:r>
        <w:rPr>
          <w:rStyle w:val="CommentReference"/>
        </w:rPr>
        <w:annotationRef/>
      </w:r>
      <w:r>
        <w:t>Draft</w:t>
      </w:r>
    </w:p>
  </w:comment>
  <w:comment w:id="18"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31" w:author="LipingWang" w:date="2022-10-21T16:41:00Z" w:initials="LW">
    <w:p w14:paraId="084DC046" w14:textId="702933B6" w:rsidR="00E25682" w:rsidRDefault="00E25682">
      <w:pPr>
        <w:pStyle w:val="CommentText"/>
      </w:pPr>
      <w:r>
        <w:rPr>
          <w:rStyle w:val="CommentReference"/>
        </w:rPr>
        <w:annotationRef/>
      </w:r>
      <w:r>
        <w:t>?</w:t>
      </w:r>
    </w:p>
  </w:comment>
  <w:comment w:id="33"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 w:id="70" w:author="LipingWang" w:date="2022-10-21T16:48:00Z" w:initials="LW">
    <w:p w14:paraId="0F4B676E" w14:textId="77777777" w:rsidR="00D35739" w:rsidRDefault="00D35739" w:rsidP="00D35739">
      <w:pPr>
        <w:pStyle w:val="CommentText"/>
      </w:pPr>
      <w:r>
        <w:rPr>
          <w:rStyle w:val="CommentReference"/>
        </w:rPr>
        <w:annotationRef/>
      </w:r>
      <w:r>
        <w:t>add the picture as well as the description for the canyon orientation and width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Ex w15:paraId="0F4B67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Extensible w16cex:durableId="2700F0C3" w16cex:dateUtc="2022-10-21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Id w16cid:paraId="0F4B676E" w16cid:durableId="2700F0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pingWang">
    <w15:presenceInfo w15:providerId="None" w15:userId="LipingWang"/>
  </w15:person>
  <w15:person w15:author="Lichen Wu">
    <w15:presenceInfo w15:providerId="Windows Live" w15:userId="2354933dd02d6f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07AE7"/>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61E2F"/>
    <w:rsid w:val="002748CC"/>
    <w:rsid w:val="002831CB"/>
    <w:rsid w:val="002A19EC"/>
    <w:rsid w:val="002A5007"/>
    <w:rsid w:val="002C190B"/>
    <w:rsid w:val="002C4487"/>
    <w:rsid w:val="002D5714"/>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31A8"/>
    <w:rsid w:val="008D69AF"/>
    <w:rsid w:val="008E2E9D"/>
    <w:rsid w:val="008E3BCF"/>
    <w:rsid w:val="008E5622"/>
    <w:rsid w:val="008F4217"/>
    <w:rsid w:val="00917753"/>
    <w:rsid w:val="00921E1D"/>
    <w:rsid w:val="009267D9"/>
    <w:rsid w:val="00943395"/>
    <w:rsid w:val="009446B0"/>
    <w:rsid w:val="00957D1D"/>
    <w:rsid w:val="009703DB"/>
    <w:rsid w:val="009721B4"/>
    <w:rsid w:val="009754E3"/>
    <w:rsid w:val="009760E7"/>
    <w:rsid w:val="009776D1"/>
    <w:rsid w:val="00985A8E"/>
    <w:rsid w:val="009875DE"/>
    <w:rsid w:val="0099713D"/>
    <w:rsid w:val="009C08C8"/>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35739"/>
    <w:rsid w:val="00D35C28"/>
    <w:rsid w:val="00D452B2"/>
    <w:rsid w:val="00D45A62"/>
    <w:rsid w:val="00D67211"/>
    <w:rsid w:val="00D677D5"/>
    <w:rsid w:val="00D82D9B"/>
    <w:rsid w:val="00D865D9"/>
    <w:rsid w:val="00D97487"/>
    <w:rsid w:val="00DA406B"/>
    <w:rsid w:val="00DB7FA4"/>
    <w:rsid w:val="00DC6279"/>
    <w:rsid w:val="00DD42A6"/>
    <w:rsid w:val="00DE5E83"/>
    <w:rsid w:val="00DE73A1"/>
    <w:rsid w:val="00E07DFB"/>
    <w:rsid w:val="00E17733"/>
    <w:rsid w:val="00E25682"/>
    <w:rsid w:val="00E34A90"/>
    <w:rsid w:val="00E43202"/>
    <w:rsid w:val="00E70D25"/>
    <w:rsid w:val="00E758A6"/>
    <w:rsid w:val="00E90523"/>
    <w:rsid w:val="00E908C0"/>
    <w:rsid w:val="00EA0524"/>
    <w:rsid w:val="00EA268D"/>
    <w:rsid w:val="00EC25A1"/>
    <w:rsid w:val="00ED313A"/>
    <w:rsid w:val="00ED45DB"/>
    <w:rsid w:val="00EF0DFE"/>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007AE7"/>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D35739"/>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AE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D35739"/>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D35739"/>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12</Pages>
  <Words>9156</Words>
  <Characters>52194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16</cp:revision>
  <dcterms:created xsi:type="dcterms:W3CDTF">2022-10-21T20:29:00Z</dcterms:created>
  <dcterms:modified xsi:type="dcterms:W3CDTF">2022-10-24T17:36:00Z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id="mIm36o3N"/&gt;&lt;style id="http://www.zotero.org/styles/ieee" locale="en-US" hasBibliography="1" bibliographyStyleHasBeenSet="1"/&gt;&lt;prefs&gt;&lt;pref name="fieldType" value="Field"/&gt;&lt;/prefs&gt;&lt;/data&gt;</vt:lpwstr>
  </property>
</Properties>
</file>