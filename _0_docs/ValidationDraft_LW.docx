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59FF2" w14:textId="63C0ED97" w:rsidR="00710763" w:rsidRPr="00EA268D" w:rsidRDefault="001F3349" w:rsidP="009703DB">
      <w:pPr>
        <w:pStyle w:val="Heading1"/>
      </w:pPr>
      <w:r w:rsidRPr="00EA268D">
        <w:t>BUBBLE</w:t>
      </w:r>
    </w:p>
    <w:p w14:paraId="0BCAF2B2" w14:textId="77777777" w:rsidR="007F5494" w:rsidRPr="00EA268D" w:rsidRDefault="007F4D42" w:rsidP="007F5494">
      <w:pPr>
        <w:keepNext/>
        <w:rPr>
          <w:rFonts w:cs="Times New Roman"/>
        </w:rPr>
      </w:pPr>
      <w:r w:rsidRPr="00EA268D">
        <w:rPr>
          <w:rFonts w:cs="Times New Roman"/>
          <w:noProof/>
        </w:rPr>
        <w:drawing>
          <wp:inline distT="0" distB="0" distL="0" distR="0" wp14:anchorId="567724FD" wp14:editId="3733A5AA">
            <wp:extent cx="5943600" cy="339471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5"/>
                    <a:stretch>
                      <a:fillRect/>
                    </a:stretch>
                  </pic:blipFill>
                  <pic:spPr>
                    <a:xfrm>
                      <a:off x="0" y="0"/>
                      <a:ext cx="5943600" cy="3394710"/>
                    </a:xfrm>
                    <a:prstGeom prst="rect">
                      <a:avLst/>
                    </a:prstGeom>
                  </pic:spPr>
                </pic:pic>
              </a:graphicData>
            </a:graphic>
          </wp:inline>
        </w:drawing>
      </w:r>
    </w:p>
    <w:p w14:paraId="1121F43E" w14:textId="2CAF65FD" w:rsidR="007F4D42" w:rsidRDefault="007F5494" w:rsidP="007B0092">
      <w:pPr>
        <w:pStyle w:val="Caption"/>
      </w:pPr>
      <w:r w:rsidRPr="00EA268D">
        <w:t xml:space="preserve">Figure </w:t>
      </w:r>
      <w:fldSimple w:instr=" SEQ Figure \* ARABIC ">
        <w:r w:rsidR="0066520B">
          <w:rPr>
            <w:noProof/>
          </w:rPr>
          <w:t>1</w:t>
        </w:r>
      </w:fldSimple>
      <w:r w:rsidRPr="00EA268D">
        <w:t xml:space="preserve"> Map of weather station network during BUBBLE campaign in Basel, Switzerland, from June 2002 to July 2002.</w:t>
      </w:r>
    </w:p>
    <w:p w14:paraId="58D3F4FD" w14:textId="5C4A5227" w:rsidR="00DA406B" w:rsidRPr="00DA406B" w:rsidRDefault="00DA406B" w:rsidP="00DA406B">
      <w:pPr>
        <w:pStyle w:val="Heading2"/>
      </w:pPr>
      <w:r>
        <w:t>Campaign introduction</w:t>
      </w:r>
    </w:p>
    <w:p w14:paraId="350A6DCB" w14:textId="4515125D" w:rsidR="00082AF9" w:rsidRPr="00EA268D" w:rsidRDefault="00082AF9" w:rsidP="00082AF9">
      <w:pPr>
        <w:rPr>
          <w:rFonts w:cs="Times New Roman"/>
        </w:rPr>
      </w:pPr>
      <w:r w:rsidRPr="00EA268D">
        <w:rPr>
          <w:rFonts w:cs="Times New Roman"/>
        </w:rPr>
        <w:t>The BUBBLE campaign has been conducted in Basel, Switzerland from June 10</w:t>
      </w:r>
      <w:r w:rsidRPr="00EA268D">
        <w:rPr>
          <w:rFonts w:cs="Times New Roman"/>
          <w:vertAlign w:val="superscript"/>
        </w:rPr>
        <w:t>th</w:t>
      </w:r>
      <w:r w:rsidRPr="00EA268D">
        <w:rPr>
          <w:rFonts w:cs="Times New Roman"/>
        </w:rPr>
        <w:t xml:space="preserve"> to July 9</w:t>
      </w:r>
      <w:r w:rsidRPr="00EA268D">
        <w:rPr>
          <w:rFonts w:cs="Times New Roman"/>
          <w:vertAlign w:val="superscript"/>
        </w:rPr>
        <w:t>th</w:t>
      </w:r>
      <w:r w:rsidRPr="00EA268D">
        <w:rPr>
          <w:rFonts w:cs="Times New Roman"/>
        </w:rPr>
        <w:t>, 2002</w:t>
      </w:r>
      <w:r w:rsidRPr="00EA268D">
        <w:rPr>
          <w:rFonts w:cs="Times New Roman"/>
        </w:rPr>
        <w:fldChar w:fldCharType="begin"/>
      </w:r>
      <w:r w:rsidR="001B4CC2" w:rsidRPr="00EA268D">
        <w:rPr>
          <w:rFonts w:cs="Times New Roman"/>
        </w:rPr>
        <w:instrText xml:space="preserve"> ADDIN ZOTERO_ITEM CSL_CITATION {"citationID":"FvC0XWqO","properties":{"formattedCitation":"[1]","plainCitation":"[1]","noteIndex":0},"citationItems":[{"id":2490,"uris":["http://zotero.org/users/3944343/items/3KNPBISA"],"itemData":{"id":2490,"type":"article-journal","abstract":"Results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rPr>
          <w:rFonts w:cs="Times New Roman"/>
        </w:rPr>
        <w:fldChar w:fldCharType="separate"/>
      </w:r>
      <w:r w:rsidR="001B4CC2" w:rsidRPr="00EA268D">
        <w:rPr>
          <w:rFonts w:cs="Times New Roman"/>
        </w:rPr>
        <w:t>[1]</w:t>
      </w:r>
      <w:r w:rsidRPr="00EA268D">
        <w:rPr>
          <w:rFonts w:cs="Times New Roman"/>
        </w:rPr>
        <w:fldChar w:fldCharType="end"/>
      </w:r>
      <w:r w:rsidRPr="00EA268D">
        <w:rPr>
          <w:rFonts w:cs="Times New Roman"/>
        </w:rPr>
        <w:t xml:space="preserve">. </w:t>
      </w:r>
      <w:r w:rsidR="000B4F1E" w:rsidRPr="00EA268D">
        <w:rPr>
          <w:rFonts w:cs="Times New Roman"/>
        </w:rPr>
        <w:t xml:space="preserve">As summarized in </w:t>
      </w:r>
      <w:r w:rsidR="00A95DBF">
        <w:rPr>
          <w:rFonts w:cs="Times New Roman"/>
        </w:rPr>
        <w:fldChar w:fldCharType="begin"/>
      </w:r>
      <w:r w:rsidR="00A95DBF">
        <w:rPr>
          <w:rFonts w:cs="Times New Roman"/>
        </w:rPr>
        <w:instrText xml:space="preserve"> ADDIN ZOTERO_ITEM CSL_CITATION {"citationID":"DgtPWV2R","properties":{"formattedCitation":"[2], [3]","plainCitation":"[2], [3]","noteIndex":0},"citationItems":[{"id":1288,"uris":["http://zotero.org/users/3944343/items/J2JIZLTK"],"itemData":{"id":1288,"type":"article-journal","abstract":"Urban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A95DBF">
        <w:rPr>
          <w:rFonts w:cs="Times New Roman"/>
        </w:rPr>
        <w:fldChar w:fldCharType="separate"/>
      </w:r>
      <w:r w:rsidR="00A95DBF" w:rsidRPr="00A95DBF">
        <w:rPr>
          <w:rFonts w:cs="Times New Roman"/>
        </w:rPr>
        <w:t>[2], [3]</w:t>
      </w:r>
      <w:r w:rsidR="00A95DBF">
        <w:rPr>
          <w:rFonts w:cs="Times New Roman"/>
        </w:rPr>
        <w:fldChar w:fldCharType="end"/>
      </w:r>
      <w:r w:rsidR="000B4F1E" w:rsidRPr="00EA268D">
        <w:rPr>
          <w:rFonts w:cs="Times New Roman"/>
        </w:rPr>
        <w:t xml:space="preserve">, the blocks building types in BSPR (Ue1) are mainly </w:t>
      </w:r>
      <w:commentRangeStart w:id="1"/>
      <w:r w:rsidR="000B4F1E" w:rsidRPr="00EA268D">
        <w:rPr>
          <w:rFonts w:cs="Times New Roman"/>
        </w:rPr>
        <w:t>3 to 4 stories residential buildings</w:t>
      </w:r>
      <w:commentRangeEnd w:id="1"/>
      <w:r w:rsidR="00E25682">
        <w:rPr>
          <w:rStyle w:val="CommentReference"/>
        </w:rPr>
        <w:commentReference w:id="1"/>
      </w:r>
      <w:r w:rsidR="000B4F1E" w:rsidRPr="00EA268D">
        <w:rPr>
          <w:rFonts w:cs="Times New Roman"/>
        </w:rPr>
        <w:t>, while in BSPA (Ue2) are</w:t>
      </w:r>
      <w:commentRangeStart w:id="2"/>
      <w:r w:rsidR="000B4F1E" w:rsidRPr="00EA268D">
        <w:rPr>
          <w:rFonts w:cs="Times New Roman"/>
        </w:rPr>
        <w:t xml:space="preserve"> 3 to 5 stories mixed residential/commercial buildings</w:t>
      </w:r>
      <w:commentRangeEnd w:id="2"/>
      <w:r w:rsidR="00E25682">
        <w:rPr>
          <w:rStyle w:val="CommentReference"/>
        </w:rPr>
        <w:commentReference w:id="2"/>
      </w:r>
      <w:r w:rsidR="000B4F1E" w:rsidRPr="00EA268D">
        <w:rPr>
          <w:rFonts w:cs="Times New Roman"/>
        </w:rPr>
        <w:t>.</w:t>
      </w:r>
    </w:p>
    <w:p w14:paraId="563D5AEB" w14:textId="200D67E6" w:rsidR="00071CE6" w:rsidRPr="00EA268D" w:rsidRDefault="00B61F59" w:rsidP="00082AF9">
      <w:pPr>
        <w:rPr>
          <w:rFonts w:cs="Times New Roman"/>
        </w:rPr>
      </w:pPr>
      <w:r w:rsidRPr="00EA268D">
        <w:rPr>
          <w:rFonts w:cs="Times New Roman"/>
        </w:rPr>
        <w:t>The forcing weather observations dataset</w:t>
      </w:r>
      <w:r w:rsidR="00C93A93">
        <w:rPr>
          <w:rFonts w:cs="Times New Roman"/>
        </w:rPr>
        <w:t xml:space="preserve"> </w:t>
      </w:r>
      <w:r w:rsidRPr="00EA268D">
        <w:rPr>
          <w:rFonts w:cs="Times New Roman"/>
        </w:rPr>
        <w:t xml:space="preserve">is composed of GRNZ (R1) rural filed measurements, which has been formatted as </w:t>
      </w:r>
      <w:proofErr w:type="spellStart"/>
      <w:r w:rsidRPr="00EA268D">
        <w:rPr>
          <w:rFonts w:cs="Times New Roman"/>
        </w:rPr>
        <w:t>EnergyPlus</w:t>
      </w:r>
      <w:proofErr w:type="spellEnd"/>
      <w:r w:rsidRPr="00EA268D">
        <w:rPr>
          <w:rFonts w:cs="Times New Roman"/>
        </w:rPr>
        <w:t xml:space="preserve"> weather file (EPW) to the force the Coupled-EP-VCWG. The validating weather observations are compared to the model predictions of air temperature within building heights on a 10mins basis.</w:t>
      </w:r>
    </w:p>
    <w:p w14:paraId="45F0DD51" w14:textId="77777777" w:rsidR="00071CE6" w:rsidRPr="00EA268D" w:rsidRDefault="00071CE6" w:rsidP="00082AF9">
      <w:pPr>
        <w:rPr>
          <w:rFonts w:cs="Times New Roman"/>
        </w:rPr>
      </w:pPr>
    </w:p>
    <w:tbl>
      <w:tblPr>
        <w:tblW w:w="7105" w:type="dxa"/>
        <w:jc w:val="center"/>
        <w:tblLook w:val="04A0" w:firstRow="1" w:lastRow="0" w:firstColumn="1" w:lastColumn="0" w:noHBand="0" w:noVBand="1"/>
      </w:tblPr>
      <w:tblGrid>
        <w:gridCol w:w="960"/>
        <w:gridCol w:w="2389"/>
        <w:gridCol w:w="1880"/>
        <w:gridCol w:w="1876"/>
      </w:tblGrid>
      <w:tr w:rsidR="00071CE6" w:rsidRPr="00071CE6" w14:paraId="45C614D3" w14:textId="77777777" w:rsidTr="00EA268D">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CE11E4"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1A912921" w14:textId="77777777" w:rsidR="00071CE6" w:rsidRPr="00071CE6" w:rsidRDefault="00071CE6" w:rsidP="00071CE6">
            <w:pPr>
              <w:spacing w:after="0" w:line="240" w:lineRule="auto"/>
              <w:jc w:val="center"/>
              <w:rPr>
                <w:rFonts w:eastAsia="Times New Roman" w:cs="Times New Roman"/>
                <w:color w:val="000000"/>
              </w:rPr>
            </w:pPr>
            <w:r w:rsidRPr="00071CE6">
              <w:rPr>
                <w:rFonts w:eastAsia="Times New Roman" w:cs="Times New Roman"/>
                <w:color w:val="000000"/>
              </w:rPr>
              <w:t> </w:t>
            </w:r>
          </w:p>
        </w:tc>
        <w:tc>
          <w:tcPr>
            <w:tcW w:w="1880" w:type="dxa"/>
            <w:tcBorders>
              <w:top w:val="single" w:sz="4" w:space="0" w:color="auto"/>
              <w:left w:val="nil"/>
              <w:bottom w:val="single" w:sz="4" w:space="0" w:color="auto"/>
              <w:right w:val="single" w:sz="4" w:space="0" w:color="auto"/>
            </w:tcBorders>
            <w:shd w:val="clear" w:color="auto" w:fill="auto"/>
            <w:noWrap/>
            <w:vAlign w:val="center"/>
            <w:hideMark/>
          </w:tcPr>
          <w:p w14:paraId="4DE38D89"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Ue1</w:t>
            </w:r>
          </w:p>
        </w:tc>
        <w:tc>
          <w:tcPr>
            <w:tcW w:w="1876" w:type="dxa"/>
            <w:tcBorders>
              <w:top w:val="single" w:sz="4" w:space="0" w:color="auto"/>
              <w:left w:val="nil"/>
              <w:bottom w:val="single" w:sz="4" w:space="0" w:color="auto"/>
              <w:right w:val="single" w:sz="4" w:space="0" w:color="auto"/>
            </w:tcBorders>
            <w:shd w:val="clear" w:color="auto" w:fill="auto"/>
            <w:noWrap/>
            <w:vAlign w:val="center"/>
            <w:hideMark/>
          </w:tcPr>
          <w:p w14:paraId="2DB9A39A" w14:textId="77777777" w:rsidR="00071CE6" w:rsidRPr="00071CE6" w:rsidRDefault="00071CE6"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Ue2</w:t>
            </w:r>
          </w:p>
        </w:tc>
      </w:tr>
      <w:tr w:rsidR="00985A8E" w:rsidRPr="00071CE6" w14:paraId="4557F42A" w14:textId="77777777" w:rsidTr="00DB481A">
        <w:trPr>
          <w:trHeight w:val="1152"/>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5B19C03D"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UWG</w:t>
            </w:r>
          </w:p>
        </w:tc>
        <w:tc>
          <w:tcPr>
            <w:tcW w:w="2389" w:type="dxa"/>
            <w:tcBorders>
              <w:top w:val="nil"/>
              <w:left w:val="nil"/>
              <w:bottom w:val="single" w:sz="4" w:space="0" w:color="auto"/>
              <w:right w:val="single" w:sz="4" w:space="0" w:color="auto"/>
            </w:tcBorders>
            <w:shd w:val="clear" w:color="auto" w:fill="auto"/>
            <w:vAlign w:val="center"/>
            <w:hideMark/>
          </w:tcPr>
          <w:p w14:paraId="05F0B8FC"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Theta of Canyon</w:t>
            </w:r>
            <w:r w:rsidRPr="00071CE6">
              <w:rPr>
                <w:rFonts w:eastAsia="Times New Roman" w:cs="Times New Roman"/>
                <w:b/>
                <w:bCs/>
                <w:color w:val="000000"/>
              </w:rPr>
              <w:br/>
              <w:t>[degree relative to north, -90 to 90]</w:t>
            </w:r>
          </w:p>
        </w:tc>
        <w:tc>
          <w:tcPr>
            <w:tcW w:w="1880" w:type="dxa"/>
            <w:tcBorders>
              <w:top w:val="nil"/>
              <w:left w:val="nil"/>
              <w:bottom w:val="single" w:sz="4" w:space="0" w:color="auto"/>
              <w:right w:val="single" w:sz="4" w:space="0" w:color="auto"/>
            </w:tcBorders>
            <w:shd w:val="clear" w:color="auto" w:fill="auto"/>
            <w:noWrap/>
            <w:vAlign w:val="center"/>
            <w:hideMark/>
          </w:tcPr>
          <w:p w14:paraId="7EF54055"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65</w:t>
            </w:r>
          </w:p>
        </w:tc>
        <w:tc>
          <w:tcPr>
            <w:tcW w:w="1876" w:type="dxa"/>
            <w:tcBorders>
              <w:top w:val="nil"/>
              <w:left w:val="nil"/>
              <w:bottom w:val="single" w:sz="4" w:space="0" w:color="auto"/>
              <w:right w:val="single" w:sz="4" w:space="0" w:color="auto"/>
            </w:tcBorders>
            <w:shd w:val="clear" w:color="auto" w:fill="auto"/>
            <w:noWrap/>
            <w:vAlign w:val="center"/>
            <w:hideMark/>
          </w:tcPr>
          <w:p w14:paraId="21B2043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-20</w:t>
            </w:r>
          </w:p>
        </w:tc>
      </w:tr>
      <w:tr w:rsidR="00985A8E" w:rsidRPr="00071CE6" w14:paraId="093EA3C9" w14:textId="77777777" w:rsidTr="00DB481A">
        <w:trPr>
          <w:trHeight w:val="288"/>
          <w:jc w:val="center"/>
        </w:trPr>
        <w:tc>
          <w:tcPr>
            <w:tcW w:w="960" w:type="dxa"/>
            <w:vMerge/>
            <w:tcBorders>
              <w:left w:val="single" w:sz="4" w:space="0" w:color="auto"/>
              <w:right w:val="single" w:sz="4" w:space="0" w:color="auto"/>
            </w:tcBorders>
            <w:vAlign w:val="center"/>
            <w:hideMark/>
          </w:tcPr>
          <w:p w14:paraId="5A3ECEB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368D2C0E"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Mean building heights[m]</w:t>
            </w:r>
          </w:p>
        </w:tc>
        <w:tc>
          <w:tcPr>
            <w:tcW w:w="1880" w:type="dxa"/>
            <w:tcBorders>
              <w:top w:val="nil"/>
              <w:left w:val="nil"/>
              <w:bottom w:val="single" w:sz="4" w:space="0" w:color="auto"/>
              <w:right w:val="single" w:sz="4" w:space="0" w:color="auto"/>
            </w:tcBorders>
            <w:shd w:val="clear" w:color="auto" w:fill="auto"/>
            <w:noWrap/>
            <w:vAlign w:val="center"/>
            <w:hideMark/>
          </w:tcPr>
          <w:p w14:paraId="60DFEC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14.6</w:t>
            </w:r>
          </w:p>
        </w:tc>
        <w:tc>
          <w:tcPr>
            <w:tcW w:w="1876" w:type="dxa"/>
            <w:tcBorders>
              <w:top w:val="nil"/>
              <w:left w:val="nil"/>
              <w:bottom w:val="single" w:sz="4" w:space="0" w:color="auto"/>
              <w:right w:val="single" w:sz="4" w:space="0" w:color="auto"/>
            </w:tcBorders>
            <w:shd w:val="clear" w:color="auto" w:fill="auto"/>
            <w:noWrap/>
            <w:vAlign w:val="center"/>
            <w:hideMark/>
          </w:tcPr>
          <w:p w14:paraId="0979304D"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12.5</w:t>
            </w:r>
          </w:p>
        </w:tc>
      </w:tr>
      <w:tr w:rsidR="00985A8E" w:rsidRPr="00071CE6" w14:paraId="0F68256A" w14:textId="77777777" w:rsidTr="00DB481A">
        <w:trPr>
          <w:trHeight w:val="288"/>
          <w:jc w:val="center"/>
        </w:trPr>
        <w:tc>
          <w:tcPr>
            <w:tcW w:w="960" w:type="dxa"/>
            <w:vMerge/>
            <w:tcBorders>
              <w:left w:val="single" w:sz="4" w:space="0" w:color="auto"/>
              <w:right w:val="single" w:sz="4" w:space="0" w:color="auto"/>
            </w:tcBorders>
            <w:vAlign w:val="center"/>
            <w:hideMark/>
          </w:tcPr>
          <w:p w14:paraId="431E172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46A4745"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Urban domain height [m]</w:t>
            </w:r>
          </w:p>
        </w:tc>
        <w:tc>
          <w:tcPr>
            <w:tcW w:w="1880" w:type="dxa"/>
            <w:tcBorders>
              <w:top w:val="nil"/>
              <w:left w:val="nil"/>
              <w:bottom w:val="single" w:sz="4" w:space="0" w:color="auto"/>
              <w:right w:val="single" w:sz="4" w:space="0" w:color="auto"/>
            </w:tcBorders>
            <w:shd w:val="clear" w:color="auto" w:fill="auto"/>
            <w:noWrap/>
            <w:vAlign w:val="center"/>
            <w:hideMark/>
          </w:tcPr>
          <w:p w14:paraId="2C3D0CB1"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50</w:t>
            </w:r>
          </w:p>
        </w:tc>
        <w:tc>
          <w:tcPr>
            <w:tcW w:w="1876" w:type="dxa"/>
            <w:tcBorders>
              <w:top w:val="nil"/>
              <w:left w:val="nil"/>
              <w:bottom w:val="single" w:sz="4" w:space="0" w:color="auto"/>
              <w:right w:val="single" w:sz="4" w:space="0" w:color="auto"/>
            </w:tcBorders>
            <w:shd w:val="clear" w:color="auto" w:fill="auto"/>
            <w:noWrap/>
            <w:vAlign w:val="center"/>
            <w:hideMark/>
          </w:tcPr>
          <w:p w14:paraId="3D1CA80F"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40</w:t>
            </w:r>
          </w:p>
        </w:tc>
      </w:tr>
      <w:tr w:rsidR="00985A8E" w:rsidRPr="00071CE6" w14:paraId="11797E5F" w14:textId="77777777" w:rsidTr="00DB481A">
        <w:trPr>
          <w:trHeight w:val="288"/>
          <w:jc w:val="center"/>
        </w:trPr>
        <w:tc>
          <w:tcPr>
            <w:tcW w:w="960" w:type="dxa"/>
            <w:vMerge/>
            <w:tcBorders>
              <w:left w:val="single" w:sz="4" w:space="0" w:color="auto"/>
              <w:right w:val="single" w:sz="4" w:space="0" w:color="auto"/>
            </w:tcBorders>
            <w:vAlign w:val="center"/>
            <w:hideMark/>
          </w:tcPr>
          <w:p w14:paraId="296FFE72"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488111F6" w14:textId="77777777"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Albedo (roof, wall, veg)</w:t>
            </w:r>
          </w:p>
        </w:tc>
        <w:tc>
          <w:tcPr>
            <w:tcW w:w="1880" w:type="dxa"/>
            <w:tcBorders>
              <w:top w:val="nil"/>
              <w:left w:val="nil"/>
              <w:bottom w:val="single" w:sz="4" w:space="0" w:color="auto"/>
              <w:right w:val="single" w:sz="4" w:space="0" w:color="auto"/>
            </w:tcBorders>
            <w:shd w:val="clear" w:color="auto" w:fill="auto"/>
            <w:noWrap/>
            <w:vAlign w:val="center"/>
            <w:hideMark/>
          </w:tcPr>
          <w:p w14:paraId="1A9AED33"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0.15,0.15,0.2</w:t>
            </w:r>
          </w:p>
        </w:tc>
        <w:tc>
          <w:tcPr>
            <w:tcW w:w="1876" w:type="dxa"/>
            <w:tcBorders>
              <w:top w:val="nil"/>
              <w:left w:val="nil"/>
              <w:bottom w:val="single" w:sz="4" w:space="0" w:color="auto"/>
              <w:right w:val="single" w:sz="4" w:space="0" w:color="auto"/>
            </w:tcBorders>
            <w:shd w:val="clear" w:color="auto" w:fill="auto"/>
            <w:noWrap/>
            <w:vAlign w:val="center"/>
            <w:hideMark/>
          </w:tcPr>
          <w:p w14:paraId="448A8768" w14:textId="7D4C424F"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 xml:space="preserve"> 0.11,0.11,0.2</w:t>
            </w:r>
            <w:r>
              <w:rPr>
                <w:rFonts w:eastAsia="Times New Roman" w:cs="Times New Roman"/>
                <w:color w:val="000000"/>
              </w:rPr>
              <w:t xml:space="preserve"> </w:t>
            </w:r>
            <w:r>
              <w:rPr>
                <w:rFonts w:eastAsia="Times New Roman" w:cs="Times New Roman"/>
                <w:color w:val="000000"/>
              </w:rPr>
              <w:fldChar w:fldCharType="begin"/>
            </w:r>
            <w:r w:rsidR="00A95DBF">
              <w:rPr>
                <w:rFonts w:eastAsia="Times New Roman" w:cs="Times New Roman"/>
                <w:color w:val="000000"/>
              </w:rPr>
              <w:instrText xml:space="preserve"> ADDIN ZOTERO_ITEM CSL_CITATION {"citationID":"rBqOhSLg","properties":{"formattedCitation":"[4]","plainCitation":"[4]","noteIndex":0},"citationItems":[{"id":2728,"uris":["http://zotero.org/users/3944343/items/TDIERHHL"],"itemData":{"id":2728,"type":"webpage","title":"BUBBLE - Basel Urban Boundary Layer Experiment","URL":"https://www.mcr.unibas.ch/dolueg2/projects/campaigns/BUBBLE/textpages/ob_frameset.en.htm","accessed":{"date-parts":[["2022",10,21]]}}}],"schema":"https://github.com/citation-style-language/schema/raw/master/csl-citation.json"} </w:instrText>
            </w:r>
            <w:r>
              <w:rPr>
                <w:rFonts w:eastAsia="Times New Roman" w:cs="Times New Roman"/>
                <w:color w:val="000000"/>
              </w:rPr>
              <w:fldChar w:fldCharType="separate"/>
            </w:r>
            <w:r w:rsidR="00A95DBF" w:rsidRPr="00A95DBF">
              <w:rPr>
                <w:rFonts w:cs="Times New Roman"/>
              </w:rPr>
              <w:t>[4]</w:t>
            </w:r>
            <w:r>
              <w:rPr>
                <w:rFonts w:eastAsia="Times New Roman" w:cs="Times New Roman"/>
                <w:color w:val="000000"/>
              </w:rPr>
              <w:fldChar w:fldCharType="end"/>
            </w:r>
          </w:p>
        </w:tc>
      </w:tr>
      <w:tr w:rsidR="00985A8E" w:rsidRPr="00071CE6" w14:paraId="0A30B96C" w14:textId="77777777" w:rsidTr="00DB481A">
        <w:trPr>
          <w:trHeight w:val="288"/>
          <w:jc w:val="center"/>
        </w:trPr>
        <w:tc>
          <w:tcPr>
            <w:tcW w:w="960" w:type="dxa"/>
            <w:vMerge/>
            <w:tcBorders>
              <w:left w:val="single" w:sz="4" w:space="0" w:color="auto"/>
              <w:right w:val="single" w:sz="4" w:space="0" w:color="auto"/>
            </w:tcBorders>
            <w:vAlign w:val="center"/>
            <w:hideMark/>
          </w:tcPr>
          <w:p w14:paraId="7CF1B0F7"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27ECFD9E" w14:textId="77777777" w:rsidR="00985A8E" w:rsidRPr="00EA268D" w:rsidRDefault="00985A8E" w:rsidP="00071CE6">
            <w:pPr>
              <w:spacing w:after="0" w:line="240" w:lineRule="auto"/>
              <w:jc w:val="center"/>
              <w:rPr>
                <w:rFonts w:eastAsia="Times New Roman" w:cs="Times New Roman"/>
                <w:b/>
                <w:bCs/>
                <w:color w:val="000000"/>
              </w:rPr>
            </w:pPr>
            <w:proofErr w:type="spellStart"/>
            <w:r w:rsidRPr="00071CE6">
              <w:rPr>
                <w:rFonts w:eastAsia="Times New Roman" w:cs="Times New Roman"/>
                <w:b/>
                <w:bCs/>
                <w:color w:val="000000"/>
              </w:rPr>
              <w:t>Emissitivities</w:t>
            </w:r>
            <w:proofErr w:type="spellEnd"/>
            <w:r w:rsidRPr="00071CE6">
              <w:rPr>
                <w:rFonts w:eastAsia="Times New Roman" w:cs="Times New Roman"/>
                <w:b/>
                <w:bCs/>
                <w:color w:val="000000"/>
              </w:rPr>
              <w:t xml:space="preserve"> </w:t>
            </w:r>
          </w:p>
          <w:p w14:paraId="5F1EE53F" w14:textId="2F59ED2F" w:rsidR="00985A8E" w:rsidRPr="00071CE6" w:rsidRDefault="00985A8E" w:rsidP="00071CE6">
            <w:pPr>
              <w:spacing w:after="0" w:line="240" w:lineRule="auto"/>
              <w:jc w:val="center"/>
              <w:rPr>
                <w:rFonts w:eastAsia="Times New Roman" w:cs="Times New Roman"/>
                <w:b/>
                <w:bCs/>
                <w:color w:val="000000"/>
              </w:rPr>
            </w:pPr>
            <w:r w:rsidRPr="00071CE6">
              <w:rPr>
                <w:rFonts w:eastAsia="Times New Roman" w:cs="Times New Roman"/>
                <w:b/>
                <w:bCs/>
                <w:color w:val="000000"/>
              </w:rPr>
              <w:t>(</w:t>
            </w:r>
            <w:proofErr w:type="gramStart"/>
            <w:r w:rsidRPr="00071CE6">
              <w:rPr>
                <w:rFonts w:eastAsia="Times New Roman" w:cs="Times New Roman"/>
                <w:b/>
                <w:bCs/>
                <w:color w:val="000000"/>
              </w:rPr>
              <w:t>roof</w:t>
            </w:r>
            <w:proofErr w:type="gramEnd"/>
            <w:r w:rsidRPr="00071CE6">
              <w:rPr>
                <w:rFonts w:eastAsia="Times New Roman" w:cs="Times New Roman"/>
                <w:b/>
                <w:bCs/>
                <w:color w:val="000000"/>
              </w:rPr>
              <w:t>, wall)</w:t>
            </w:r>
          </w:p>
        </w:tc>
        <w:tc>
          <w:tcPr>
            <w:tcW w:w="1880" w:type="dxa"/>
            <w:tcBorders>
              <w:top w:val="nil"/>
              <w:left w:val="nil"/>
              <w:bottom w:val="single" w:sz="4" w:space="0" w:color="auto"/>
              <w:right w:val="single" w:sz="4" w:space="0" w:color="auto"/>
            </w:tcBorders>
            <w:shd w:val="clear" w:color="auto" w:fill="auto"/>
            <w:noWrap/>
            <w:vAlign w:val="center"/>
            <w:hideMark/>
          </w:tcPr>
          <w:p w14:paraId="3F4D82EB"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c>
          <w:tcPr>
            <w:tcW w:w="1876" w:type="dxa"/>
            <w:tcBorders>
              <w:top w:val="nil"/>
              <w:left w:val="nil"/>
              <w:bottom w:val="single" w:sz="4" w:space="0" w:color="auto"/>
              <w:right w:val="single" w:sz="4" w:space="0" w:color="auto"/>
            </w:tcBorders>
            <w:shd w:val="clear" w:color="auto" w:fill="auto"/>
            <w:noWrap/>
            <w:vAlign w:val="center"/>
            <w:hideMark/>
          </w:tcPr>
          <w:p w14:paraId="1BA453D4" w14:textId="77777777" w:rsidR="00985A8E" w:rsidRPr="00071CE6" w:rsidRDefault="00985A8E" w:rsidP="00071CE6">
            <w:pPr>
              <w:spacing w:after="0" w:line="240" w:lineRule="auto"/>
              <w:jc w:val="center"/>
              <w:rPr>
                <w:rFonts w:eastAsia="Times New Roman" w:cs="Times New Roman"/>
                <w:color w:val="000000"/>
              </w:rPr>
            </w:pPr>
            <w:r w:rsidRPr="00071CE6">
              <w:rPr>
                <w:rFonts w:eastAsia="Times New Roman" w:cs="Times New Roman"/>
                <w:color w:val="000000"/>
              </w:rPr>
              <w:t>0.95</w:t>
            </w:r>
          </w:p>
        </w:tc>
      </w:tr>
      <w:tr w:rsidR="00985A8E" w:rsidRPr="00071CE6" w14:paraId="0CD79678" w14:textId="77777777" w:rsidTr="00DB481A">
        <w:trPr>
          <w:trHeight w:val="288"/>
          <w:jc w:val="center"/>
        </w:trPr>
        <w:tc>
          <w:tcPr>
            <w:tcW w:w="960" w:type="dxa"/>
            <w:vMerge/>
            <w:tcBorders>
              <w:left w:val="single" w:sz="4" w:space="0" w:color="auto"/>
              <w:bottom w:val="single" w:sz="4" w:space="0" w:color="auto"/>
              <w:right w:val="single" w:sz="4" w:space="0" w:color="auto"/>
            </w:tcBorders>
            <w:vAlign w:val="center"/>
          </w:tcPr>
          <w:p w14:paraId="6DF6CC43" w14:textId="77777777" w:rsidR="00985A8E" w:rsidRPr="00071CE6" w:rsidRDefault="00985A8E"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00717DC" w14:textId="72D54C75" w:rsidR="00985A8E" w:rsidRPr="00071CE6" w:rsidRDefault="00985A8E" w:rsidP="00071CE6">
            <w:pPr>
              <w:spacing w:after="0" w:line="240" w:lineRule="auto"/>
              <w:jc w:val="center"/>
              <w:rPr>
                <w:rFonts w:eastAsia="Times New Roman" w:cs="Times New Roman"/>
                <w:b/>
                <w:bCs/>
                <w:color w:val="000000"/>
              </w:rPr>
            </w:pPr>
            <w:r>
              <w:rPr>
                <w:rFonts w:eastAsia="Times New Roman" w:cs="Times New Roman"/>
                <w:b/>
                <w:bCs/>
                <w:color w:val="000000"/>
              </w:rPr>
              <w:t>Others</w:t>
            </w:r>
          </w:p>
        </w:tc>
        <w:tc>
          <w:tcPr>
            <w:tcW w:w="1880" w:type="dxa"/>
            <w:tcBorders>
              <w:top w:val="nil"/>
              <w:left w:val="nil"/>
              <w:bottom w:val="single" w:sz="4" w:space="0" w:color="auto"/>
              <w:right w:val="single" w:sz="4" w:space="0" w:color="auto"/>
            </w:tcBorders>
            <w:shd w:val="clear" w:color="auto" w:fill="auto"/>
            <w:noWrap/>
            <w:vAlign w:val="center"/>
          </w:tcPr>
          <w:p w14:paraId="68F2CC96"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w:t>
            </w:r>
          </w:p>
          <w:p w14:paraId="6FED518D" w14:textId="77777777" w:rsidR="00985A8E"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1B2B0D98" w14:textId="016DEC62" w:rsidR="00985A8E" w:rsidRPr="00071CE6" w:rsidRDefault="00985A8E" w:rsidP="00071CE6">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1</w:t>
            </w:r>
          </w:p>
        </w:tc>
        <w:tc>
          <w:tcPr>
            <w:tcW w:w="1876" w:type="dxa"/>
            <w:tcBorders>
              <w:top w:val="nil"/>
              <w:left w:val="nil"/>
              <w:bottom w:val="single" w:sz="4" w:space="0" w:color="auto"/>
              <w:right w:val="single" w:sz="4" w:space="0" w:color="auto"/>
            </w:tcBorders>
            <w:shd w:val="clear" w:color="auto" w:fill="auto"/>
            <w:noWrap/>
            <w:vAlign w:val="center"/>
          </w:tcPr>
          <w:p w14:paraId="43062313" w14:textId="1918C7CB"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Fveg_G</w:t>
            </w:r>
            <w:proofErr w:type="spellEnd"/>
            <w:r>
              <w:rPr>
                <w:rFonts w:eastAsia="Times New Roman" w:cs="Times New Roman"/>
                <w:color w:val="000000"/>
              </w:rPr>
              <w:t xml:space="preserve"> = 0.31;</w:t>
            </w:r>
          </w:p>
          <w:p w14:paraId="5D7C6D30" w14:textId="77777777" w:rsidR="00985A8E"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Fbare_G</w:t>
            </w:r>
            <w:proofErr w:type="spellEnd"/>
            <w:r>
              <w:rPr>
                <w:rFonts w:eastAsia="Times New Roman" w:cs="Times New Roman"/>
                <w:color w:val="000000"/>
              </w:rPr>
              <w:t xml:space="preserve"> = 0;</w:t>
            </w:r>
          </w:p>
          <w:p w14:paraId="5DB53C4F" w14:textId="656A6EA6" w:rsidR="00985A8E" w:rsidRPr="00071CE6" w:rsidRDefault="00985A8E" w:rsidP="004B3F29">
            <w:pPr>
              <w:spacing w:after="0" w:line="240" w:lineRule="auto"/>
              <w:jc w:val="center"/>
              <w:rPr>
                <w:rFonts w:eastAsia="Times New Roman" w:cs="Times New Roman"/>
                <w:color w:val="000000"/>
              </w:rPr>
            </w:pPr>
            <w:proofErr w:type="spellStart"/>
            <w:r>
              <w:rPr>
                <w:rFonts w:eastAsia="Times New Roman" w:cs="Times New Roman"/>
                <w:color w:val="000000"/>
              </w:rPr>
              <w:t>Fimp_G</w:t>
            </w:r>
            <w:proofErr w:type="spellEnd"/>
            <w:r>
              <w:rPr>
                <w:rFonts w:eastAsia="Times New Roman" w:cs="Times New Roman"/>
                <w:color w:val="000000"/>
              </w:rPr>
              <w:t xml:space="preserve"> = 0.69</w:t>
            </w:r>
          </w:p>
        </w:tc>
      </w:tr>
      <w:tr w:rsidR="00780D53" w:rsidRPr="00071CE6" w14:paraId="415A9248" w14:textId="77777777" w:rsidTr="00392DE5">
        <w:trPr>
          <w:trHeight w:val="288"/>
          <w:jc w:val="center"/>
        </w:trPr>
        <w:tc>
          <w:tcPr>
            <w:tcW w:w="960" w:type="dxa"/>
            <w:vMerge w:val="restart"/>
            <w:tcBorders>
              <w:top w:val="nil"/>
              <w:left w:val="single" w:sz="4" w:space="0" w:color="auto"/>
              <w:right w:val="single" w:sz="4" w:space="0" w:color="auto"/>
            </w:tcBorders>
            <w:shd w:val="clear" w:color="auto" w:fill="auto"/>
            <w:noWrap/>
            <w:vAlign w:val="center"/>
            <w:hideMark/>
          </w:tcPr>
          <w:p w14:paraId="0A4609B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IDF</w:t>
            </w:r>
          </w:p>
        </w:tc>
        <w:tc>
          <w:tcPr>
            <w:tcW w:w="2389" w:type="dxa"/>
            <w:tcBorders>
              <w:top w:val="nil"/>
              <w:left w:val="nil"/>
              <w:bottom w:val="single" w:sz="4" w:space="0" w:color="auto"/>
              <w:right w:val="single" w:sz="4" w:space="0" w:color="auto"/>
            </w:tcBorders>
            <w:shd w:val="clear" w:color="auto" w:fill="auto"/>
            <w:noWrap/>
            <w:vAlign w:val="center"/>
            <w:hideMark/>
          </w:tcPr>
          <w:p w14:paraId="3BEEEAF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Prototype IDF models</w:t>
            </w:r>
          </w:p>
        </w:tc>
        <w:tc>
          <w:tcPr>
            <w:tcW w:w="1880" w:type="dxa"/>
            <w:tcBorders>
              <w:top w:val="nil"/>
              <w:left w:val="nil"/>
              <w:bottom w:val="single" w:sz="4" w:space="0" w:color="auto"/>
              <w:right w:val="single" w:sz="4" w:space="0" w:color="auto"/>
            </w:tcBorders>
            <w:shd w:val="clear" w:color="auto" w:fill="auto"/>
            <w:noWrap/>
            <w:vAlign w:val="center"/>
            <w:hideMark/>
          </w:tcPr>
          <w:p w14:paraId="1B1EA551" w14:textId="77777777" w:rsidR="00780D53" w:rsidRPr="00EA268D" w:rsidRDefault="00780D53" w:rsidP="00071CE6">
            <w:pPr>
              <w:spacing w:after="0" w:line="240" w:lineRule="auto"/>
              <w:jc w:val="center"/>
              <w:rPr>
                <w:rFonts w:eastAsia="Times New Roman" w:cs="Times New Roman"/>
                <w:color w:val="000000"/>
              </w:rPr>
            </w:pPr>
            <w:r w:rsidRPr="00EA268D">
              <w:rPr>
                <w:rFonts w:eastAsia="Times New Roman" w:cs="Times New Roman"/>
                <w:color w:val="000000"/>
              </w:rPr>
              <w:t>Post80s</w:t>
            </w:r>
          </w:p>
          <w:p w14:paraId="57B92F38" w14:textId="15CE0190"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c>
          <w:tcPr>
            <w:tcW w:w="1876" w:type="dxa"/>
            <w:tcBorders>
              <w:top w:val="nil"/>
              <w:left w:val="nil"/>
              <w:bottom w:val="single" w:sz="4" w:space="0" w:color="auto"/>
              <w:right w:val="single" w:sz="4" w:space="0" w:color="auto"/>
            </w:tcBorders>
            <w:shd w:val="clear" w:color="auto" w:fill="auto"/>
            <w:noWrap/>
            <w:vAlign w:val="center"/>
            <w:hideMark/>
          </w:tcPr>
          <w:p w14:paraId="301874F8" w14:textId="434928A8" w:rsidR="00780D53" w:rsidRDefault="00780D53" w:rsidP="00EA268D">
            <w:pPr>
              <w:spacing w:after="0" w:line="240" w:lineRule="auto"/>
              <w:jc w:val="center"/>
              <w:rPr>
                <w:rFonts w:eastAsia="Times New Roman" w:cs="Times New Roman"/>
                <w:color w:val="000000"/>
              </w:rPr>
            </w:pPr>
            <w:r w:rsidRPr="00EA268D">
              <w:rPr>
                <w:rFonts w:eastAsia="Times New Roman" w:cs="Times New Roman"/>
                <w:color w:val="000000"/>
              </w:rPr>
              <w:t>Post80s</w:t>
            </w:r>
          </w:p>
          <w:p w14:paraId="76554C3C" w14:textId="292FF6B6" w:rsidR="00780D53" w:rsidRPr="00071CE6" w:rsidRDefault="00780D53" w:rsidP="00071CE6">
            <w:pPr>
              <w:spacing w:after="0" w:line="240" w:lineRule="auto"/>
              <w:jc w:val="center"/>
              <w:rPr>
                <w:rFonts w:eastAsia="Times New Roman" w:cs="Times New Roman"/>
                <w:color w:val="000000"/>
              </w:rPr>
            </w:pPr>
            <w:proofErr w:type="spellStart"/>
            <w:r w:rsidRPr="00071CE6">
              <w:rPr>
                <w:rFonts w:eastAsia="Times New Roman" w:cs="Times New Roman"/>
                <w:color w:val="000000"/>
              </w:rPr>
              <w:t>MidRiseApart</w:t>
            </w:r>
            <w:proofErr w:type="spellEnd"/>
            <w:r w:rsidRPr="00071CE6">
              <w:rPr>
                <w:rFonts w:eastAsia="Times New Roman" w:cs="Times New Roman"/>
                <w:color w:val="000000"/>
              </w:rPr>
              <w:t xml:space="preserve"> 4C</w:t>
            </w:r>
          </w:p>
        </w:tc>
      </w:tr>
      <w:tr w:rsidR="00780D53" w:rsidRPr="00071CE6" w14:paraId="722F9BA3" w14:textId="77777777" w:rsidTr="00392DE5">
        <w:trPr>
          <w:trHeight w:val="288"/>
          <w:jc w:val="center"/>
        </w:trPr>
        <w:tc>
          <w:tcPr>
            <w:tcW w:w="960" w:type="dxa"/>
            <w:vMerge/>
            <w:tcBorders>
              <w:left w:val="single" w:sz="4" w:space="0" w:color="auto"/>
              <w:right w:val="single" w:sz="4" w:space="0" w:color="auto"/>
            </w:tcBorders>
            <w:vAlign w:val="center"/>
            <w:hideMark/>
          </w:tcPr>
          <w:p w14:paraId="4AAAB0FE"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1154DC24"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Internal Gains</w:t>
            </w:r>
          </w:p>
        </w:tc>
        <w:tc>
          <w:tcPr>
            <w:tcW w:w="1880" w:type="dxa"/>
            <w:tcBorders>
              <w:top w:val="nil"/>
              <w:left w:val="nil"/>
              <w:bottom w:val="single" w:sz="4" w:space="0" w:color="auto"/>
              <w:right w:val="single" w:sz="4" w:space="0" w:color="auto"/>
            </w:tcBorders>
            <w:shd w:val="clear" w:color="auto" w:fill="auto"/>
            <w:noWrap/>
            <w:vAlign w:val="center"/>
            <w:hideMark/>
          </w:tcPr>
          <w:p w14:paraId="7F8DF8B6"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c>
          <w:tcPr>
            <w:tcW w:w="1876" w:type="dxa"/>
            <w:tcBorders>
              <w:top w:val="nil"/>
              <w:left w:val="nil"/>
              <w:bottom w:val="single" w:sz="4" w:space="0" w:color="auto"/>
              <w:right w:val="single" w:sz="4" w:space="0" w:color="auto"/>
            </w:tcBorders>
            <w:shd w:val="clear" w:color="auto" w:fill="auto"/>
            <w:noWrap/>
            <w:vAlign w:val="center"/>
            <w:hideMark/>
          </w:tcPr>
          <w:p w14:paraId="048B61B2"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Residential</w:t>
            </w:r>
          </w:p>
        </w:tc>
      </w:tr>
      <w:tr w:rsidR="00780D53" w:rsidRPr="00071CE6" w14:paraId="5BF00559" w14:textId="77777777" w:rsidTr="00392DE5">
        <w:trPr>
          <w:trHeight w:val="288"/>
          <w:jc w:val="center"/>
        </w:trPr>
        <w:tc>
          <w:tcPr>
            <w:tcW w:w="960" w:type="dxa"/>
            <w:vMerge/>
            <w:tcBorders>
              <w:left w:val="single" w:sz="4" w:space="0" w:color="auto"/>
              <w:right w:val="single" w:sz="4" w:space="0" w:color="auto"/>
            </w:tcBorders>
            <w:vAlign w:val="center"/>
            <w:hideMark/>
          </w:tcPr>
          <w:p w14:paraId="2772C257"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8963C79"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Cooling System</w:t>
            </w:r>
          </w:p>
        </w:tc>
        <w:tc>
          <w:tcPr>
            <w:tcW w:w="1880" w:type="dxa"/>
            <w:tcBorders>
              <w:top w:val="nil"/>
              <w:left w:val="nil"/>
              <w:bottom w:val="single" w:sz="4" w:space="0" w:color="auto"/>
              <w:right w:val="single" w:sz="4" w:space="0" w:color="auto"/>
            </w:tcBorders>
            <w:shd w:val="clear" w:color="auto" w:fill="auto"/>
            <w:noWrap/>
            <w:vAlign w:val="center"/>
            <w:hideMark/>
          </w:tcPr>
          <w:p w14:paraId="369AE8FD"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c>
          <w:tcPr>
            <w:tcW w:w="1876" w:type="dxa"/>
            <w:tcBorders>
              <w:top w:val="nil"/>
              <w:left w:val="nil"/>
              <w:bottom w:val="single" w:sz="4" w:space="0" w:color="auto"/>
              <w:right w:val="single" w:sz="4" w:space="0" w:color="auto"/>
            </w:tcBorders>
            <w:shd w:val="clear" w:color="auto" w:fill="auto"/>
            <w:noWrap/>
            <w:vAlign w:val="center"/>
            <w:hideMark/>
          </w:tcPr>
          <w:p w14:paraId="6FE915A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No cooling</w:t>
            </w:r>
          </w:p>
        </w:tc>
      </w:tr>
      <w:tr w:rsidR="00780D53" w:rsidRPr="00071CE6" w14:paraId="11D8D0FF" w14:textId="77777777" w:rsidTr="00392DE5">
        <w:trPr>
          <w:trHeight w:val="288"/>
          <w:jc w:val="center"/>
        </w:trPr>
        <w:tc>
          <w:tcPr>
            <w:tcW w:w="960" w:type="dxa"/>
            <w:vMerge/>
            <w:tcBorders>
              <w:left w:val="single" w:sz="4" w:space="0" w:color="auto"/>
              <w:right w:val="single" w:sz="4" w:space="0" w:color="auto"/>
            </w:tcBorders>
            <w:vAlign w:val="center"/>
            <w:hideMark/>
          </w:tcPr>
          <w:p w14:paraId="220A2058" w14:textId="77777777" w:rsidR="00780D53" w:rsidRPr="00071CE6" w:rsidRDefault="00780D53" w:rsidP="00071CE6">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hideMark/>
          </w:tcPr>
          <w:p w14:paraId="798790DA" w14:textId="77777777" w:rsidR="00780D53" w:rsidRPr="00071CE6" w:rsidRDefault="00780D53" w:rsidP="00071CE6">
            <w:pPr>
              <w:spacing w:after="0" w:line="240" w:lineRule="auto"/>
              <w:jc w:val="center"/>
              <w:rPr>
                <w:rFonts w:eastAsia="Times New Roman" w:cs="Times New Roman"/>
                <w:b/>
                <w:bCs/>
                <w:color w:val="000000"/>
              </w:rPr>
            </w:pPr>
            <w:r w:rsidRPr="00071CE6">
              <w:rPr>
                <w:rFonts w:eastAsia="Times New Roman" w:cs="Times New Roman"/>
                <w:b/>
                <w:bCs/>
                <w:color w:val="000000"/>
              </w:rPr>
              <w:t>Heating System</w:t>
            </w:r>
          </w:p>
        </w:tc>
        <w:tc>
          <w:tcPr>
            <w:tcW w:w="1880" w:type="dxa"/>
            <w:tcBorders>
              <w:top w:val="nil"/>
              <w:left w:val="nil"/>
              <w:bottom w:val="single" w:sz="4" w:space="0" w:color="auto"/>
              <w:right w:val="single" w:sz="4" w:space="0" w:color="auto"/>
            </w:tcBorders>
            <w:shd w:val="clear" w:color="auto" w:fill="auto"/>
            <w:noWrap/>
            <w:vAlign w:val="center"/>
            <w:hideMark/>
          </w:tcPr>
          <w:p w14:paraId="60CD06EF"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c>
          <w:tcPr>
            <w:tcW w:w="1876" w:type="dxa"/>
            <w:tcBorders>
              <w:top w:val="nil"/>
              <w:left w:val="nil"/>
              <w:bottom w:val="single" w:sz="4" w:space="0" w:color="auto"/>
              <w:right w:val="single" w:sz="4" w:space="0" w:color="auto"/>
            </w:tcBorders>
            <w:shd w:val="clear" w:color="auto" w:fill="auto"/>
            <w:noWrap/>
            <w:vAlign w:val="center"/>
            <w:hideMark/>
          </w:tcPr>
          <w:p w14:paraId="348FF5E3" w14:textId="77777777" w:rsidR="00780D53" w:rsidRPr="00071CE6" w:rsidRDefault="00780D53" w:rsidP="00071CE6">
            <w:pPr>
              <w:spacing w:after="0" w:line="240" w:lineRule="auto"/>
              <w:jc w:val="center"/>
              <w:rPr>
                <w:rFonts w:eastAsia="Times New Roman" w:cs="Times New Roman"/>
                <w:color w:val="000000"/>
              </w:rPr>
            </w:pPr>
            <w:r w:rsidRPr="00071CE6">
              <w:rPr>
                <w:rFonts w:eastAsia="Times New Roman" w:cs="Times New Roman"/>
                <w:color w:val="000000"/>
              </w:rPr>
              <w:t>Furnace</w:t>
            </w:r>
          </w:p>
        </w:tc>
      </w:tr>
      <w:tr w:rsidR="00780D53" w:rsidRPr="00071CE6" w14:paraId="679FFE8E" w14:textId="77777777" w:rsidTr="00392DE5">
        <w:trPr>
          <w:trHeight w:val="288"/>
          <w:jc w:val="center"/>
        </w:trPr>
        <w:tc>
          <w:tcPr>
            <w:tcW w:w="960" w:type="dxa"/>
            <w:vMerge/>
            <w:tcBorders>
              <w:left w:val="single" w:sz="4" w:space="0" w:color="auto"/>
              <w:right w:val="single" w:sz="4" w:space="0" w:color="auto"/>
            </w:tcBorders>
            <w:vAlign w:val="center"/>
          </w:tcPr>
          <w:p w14:paraId="0F6D7D37"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76695702" w14:textId="5421788B"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Wall</w:t>
            </w:r>
          </w:p>
        </w:tc>
        <w:tc>
          <w:tcPr>
            <w:tcW w:w="1880" w:type="dxa"/>
            <w:tcBorders>
              <w:top w:val="nil"/>
              <w:left w:val="nil"/>
              <w:bottom w:val="single" w:sz="4" w:space="0" w:color="auto"/>
              <w:right w:val="single" w:sz="4" w:space="0" w:color="auto"/>
            </w:tcBorders>
            <w:shd w:val="clear" w:color="auto" w:fill="auto"/>
            <w:noWrap/>
            <w:vAlign w:val="center"/>
          </w:tcPr>
          <w:p w14:paraId="7F94193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423BD220" w14:textId="6433DD27"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71BE1F27"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20mm</w:t>
            </w:r>
          </w:p>
          <w:p w14:paraId="0BF8ECC5" w14:textId="25BDFE9A"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5ABCA229" w14:textId="77777777" w:rsidTr="00392DE5">
        <w:trPr>
          <w:trHeight w:val="288"/>
          <w:jc w:val="center"/>
        </w:trPr>
        <w:tc>
          <w:tcPr>
            <w:tcW w:w="960" w:type="dxa"/>
            <w:vMerge/>
            <w:tcBorders>
              <w:left w:val="single" w:sz="4" w:space="0" w:color="auto"/>
              <w:right w:val="single" w:sz="4" w:space="0" w:color="auto"/>
            </w:tcBorders>
            <w:vAlign w:val="center"/>
          </w:tcPr>
          <w:p w14:paraId="079B1576"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6392F9AD" w14:textId="344E1D25" w:rsidR="00780D53" w:rsidRPr="00071CE6"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Roof</w:t>
            </w:r>
          </w:p>
        </w:tc>
        <w:tc>
          <w:tcPr>
            <w:tcW w:w="1880" w:type="dxa"/>
            <w:tcBorders>
              <w:top w:val="nil"/>
              <w:left w:val="nil"/>
              <w:bottom w:val="single" w:sz="4" w:space="0" w:color="auto"/>
              <w:right w:val="single" w:sz="4" w:space="0" w:color="auto"/>
            </w:tcBorders>
            <w:shd w:val="clear" w:color="auto" w:fill="auto"/>
            <w:noWrap/>
            <w:vAlign w:val="center"/>
          </w:tcPr>
          <w:p w14:paraId="3CA5BDEB"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686AC235"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18814954" w14:textId="6BA6510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c>
          <w:tcPr>
            <w:tcW w:w="1876" w:type="dxa"/>
            <w:tcBorders>
              <w:top w:val="nil"/>
              <w:left w:val="nil"/>
              <w:bottom w:val="single" w:sz="4" w:space="0" w:color="auto"/>
              <w:right w:val="single" w:sz="4" w:space="0" w:color="auto"/>
            </w:tcBorders>
            <w:shd w:val="clear" w:color="auto" w:fill="auto"/>
            <w:noWrap/>
            <w:vAlign w:val="center"/>
          </w:tcPr>
          <w:p w14:paraId="04DD0EEC"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Tile 60mm</w:t>
            </w:r>
          </w:p>
          <w:p w14:paraId="2F923752" w14:textId="77777777" w:rsidR="00780D53"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p w14:paraId="32E6C913" w14:textId="1761187D"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Insulation 30mm</w:t>
            </w:r>
          </w:p>
        </w:tc>
      </w:tr>
      <w:tr w:rsidR="00780D53" w:rsidRPr="00071CE6" w14:paraId="472F53C6" w14:textId="77777777" w:rsidTr="00392DE5">
        <w:trPr>
          <w:trHeight w:val="288"/>
          <w:jc w:val="center"/>
        </w:trPr>
        <w:tc>
          <w:tcPr>
            <w:tcW w:w="960" w:type="dxa"/>
            <w:vMerge/>
            <w:tcBorders>
              <w:left w:val="single" w:sz="4" w:space="0" w:color="auto"/>
              <w:bottom w:val="single" w:sz="4" w:space="0" w:color="auto"/>
              <w:right w:val="single" w:sz="4" w:space="0" w:color="auto"/>
            </w:tcBorders>
            <w:vAlign w:val="center"/>
          </w:tcPr>
          <w:p w14:paraId="6F6978BF" w14:textId="77777777" w:rsidR="00780D53" w:rsidRPr="00071CE6" w:rsidRDefault="00780D53" w:rsidP="003424A2">
            <w:pPr>
              <w:spacing w:after="0" w:line="240" w:lineRule="auto"/>
              <w:rPr>
                <w:rFonts w:eastAsia="Times New Roman" w:cs="Times New Roman"/>
                <w:b/>
                <w:bCs/>
                <w:color w:val="000000"/>
              </w:rPr>
            </w:pPr>
          </w:p>
        </w:tc>
        <w:tc>
          <w:tcPr>
            <w:tcW w:w="2389" w:type="dxa"/>
            <w:tcBorders>
              <w:top w:val="nil"/>
              <w:left w:val="nil"/>
              <w:bottom w:val="single" w:sz="4" w:space="0" w:color="auto"/>
              <w:right w:val="single" w:sz="4" w:space="0" w:color="auto"/>
            </w:tcBorders>
            <w:shd w:val="clear" w:color="auto" w:fill="auto"/>
            <w:noWrap/>
            <w:vAlign w:val="center"/>
          </w:tcPr>
          <w:p w14:paraId="3C4A2010" w14:textId="701E3913" w:rsidR="00780D53" w:rsidRDefault="00780D53" w:rsidP="003424A2">
            <w:pPr>
              <w:spacing w:after="0" w:line="240" w:lineRule="auto"/>
              <w:jc w:val="center"/>
              <w:rPr>
                <w:rFonts w:eastAsia="Times New Roman" w:cs="Times New Roman"/>
                <w:b/>
                <w:bCs/>
                <w:color w:val="000000"/>
              </w:rPr>
            </w:pPr>
            <w:r>
              <w:rPr>
                <w:rFonts w:eastAsia="Times New Roman" w:cs="Times New Roman"/>
                <w:b/>
                <w:bCs/>
                <w:color w:val="000000"/>
              </w:rPr>
              <w:t>Floor</w:t>
            </w:r>
          </w:p>
        </w:tc>
        <w:tc>
          <w:tcPr>
            <w:tcW w:w="1880" w:type="dxa"/>
            <w:tcBorders>
              <w:top w:val="nil"/>
              <w:left w:val="nil"/>
              <w:bottom w:val="single" w:sz="4" w:space="0" w:color="auto"/>
              <w:right w:val="single" w:sz="4" w:space="0" w:color="auto"/>
            </w:tcBorders>
            <w:shd w:val="clear" w:color="auto" w:fill="auto"/>
            <w:noWrap/>
            <w:vAlign w:val="center"/>
          </w:tcPr>
          <w:p w14:paraId="02BCD637" w14:textId="4AD217FF"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c>
          <w:tcPr>
            <w:tcW w:w="1876" w:type="dxa"/>
            <w:tcBorders>
              <w:top w:val="nil"/>
              <w:left w:val="nil"/>
              <w:bottom w:val="single" w:sz="4" w:space="0" w:color="auto"/>
              <w:right w:val="single" w:sz="4" w:space="0" w:color="auto"/>
            </w:tcBorders>
            <w:shd w:val="clear" w:color="auto" w:fill="auto"/>
            <w:noWrap/>
            <w:vAlign w:val="center"/>
          </w:tcPr>
          <w:p w14:paraId="2172ABA3" w14:textId="02F522C5" w:rsidR="00780D53" w:rsidRPr="00071CE6" w:rsidRDefault="00780D53" w:rsidP="003424A2">
            <w:pPr>
              <w:spacing w:after="0" w:line="240" w:lineRule="auto"/>
              <w:jc w:val="center"/>
              <w:rPr>
                <w:rFonts w:eastAsia="Times New Roman" w:cs="Times New Roman"/>
                <w:color w:val="000000"/>
              </w:rPr>
            </w:pPr>
            <w:r>
              <w:rPr>
                <w:rFonts w:eastAsia="Times New Roman" w:cs="Times New Roman"/>
                <w:color w:val="000000"/>
              </w:rPr>
              <w:t>Concrete 200mm</w:t>
            </w:r>
          </w:p>
        </w:tc>
      </w:tr>
      <w:tr w:rsidR="003424A2" w:rsidRPr="00071CE6" w14:paraId="62FA4FE6" w14:textId="77777777" w:rsidTr="00EA268D">
        <w:trPr>
          <w:trHeight w:val="756"/>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67DB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Forcing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50A17600"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c>
          <w:tcPr>
            <w:tcW w:w="1876" w:type="dxa"/>
            <w:tcBorders>
              <w:top w:val="nil"/>
              <w:left w:val="nil"/>
              <w:bottom w:val="single" w:sz="4" w:space="0" w:color="auto"/>
              <w:right w:val="single" w:sz="4" w:space="0" w:color="auto"/>
            </w:tcBorders>
            <w:shd w:val="clear" w:color="auto" w:fill="auto"/>
            <w:vAlign w:val="center"/>
            <w:hideMark/>
          </w:tcPr>
          <w:p w14:paraId="5D38B165"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 xml:space="preserve">R1 </w:t>
            </w:r>
            <w:r w:rsidRPr="00071CE6">
              <w:rPr>
                <w:rFonts w:eastAsia="Times New Roman" w:cs="Times New Roman"/>
                <w:color w:val="000000"/>
              </w:rPr>
              <w:br/>
              <w:t>(1.2 m air temperature)</w:t>
            </w:r>
          </w:p>
        </w:tc>
      </w:tr>
      <w:tr w:rsidR="003424A2" w:rsidRPr="00071CE6" w14:paraId="0AA7912C" w14:textId="77777777" w:rsidTr="00EA268D">
        <w:trPr>
          <w:trHeight w:val="1152"/>
          <w:jc w:val="center"/>
        </w:trPr>
        <w:tc>
          <w:tcPr>
            <w:tcW w:w="3349"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80D16" w14:textId="77777777" w:rsidR="003424A2" w:rsidRPr="00071CE6" w:rsidRDefault="003424A2" w:rsidP="003424A2">
            <w:pPr>
              <w:spacing w:after="0" w:line="240" w:lineRule="auto"/>
              <w:jc w:val="center"/>
              <w:rPr>
                <w:rFonts w:eastAsia="Times New Roman" w:cs="Times New Roman"/>
                <w:b/>
                <w:bCs/>
                <w:color w:val="000000"/>
              </w:rPr>
            </w:pPr>
            <w:r w:rsidRPr="00071CE6">
              <w:rPr>
                <w:rFonts w:eastAsia="Times New Roman" w:cs="Times New Roman"/>
                <w:b/>
                <w:bCs/>
                <w:color w:val="000000"/>
              </w:rPr>
              <w:t>Validating Weather Observations</w:t>
            </w:r>
          </w:p>
        </w:tc>
        <w:tc>
          <w:tcPr>
            <w:tcW w:w="1880" w:type="dxa"/>
            <w:tcBorders>
              <w:top w:val="nil"/>
              <w:left w:val="nil"/>
              <w:bottom w:val="single" w:sz="4" w:space="0" w:color="auto"/>
              <w:right w:val="single" w:sz="4" w:space="0" w:color="auto"/>
            </w:tcBorders>
            <w:shd w:val="clear" w:color="auto" w:fill="auto"/>
            <w:vAlign w:val="center"/>
            <w:hideMark/>
          </w:tcPr>
          <w:p w14:paraId="767AD95C"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rPr>
              <w:t>Air temperature profiles</w:t>
            </w:r>
            <w:r w:rsidRPr="00071CE6">
              <w:rPr>
                <w:rFonts w:eastAsia="Times New Roman" w:cs="Times New Roman"/>
                <w:color w:val="000000"/>
              </w:rPr>
              <w:br/>
              <w:t>[2.6, 13.9, 17.5, 21.5, 25.5, 31.2] m</w:t>
            </w:r>
          </w:p>
        </w:tc>
        <w:tc>
          <w:tcPr>
            <w:tcW w:w="1876" w:type="dxa"/>
            <w:tcBorders>
              <w:top w:val="nil"/>
              <w:left w:val="nil"/>
              <w:bottom w:val="single" w:sz="4" w:space="0" w:color="auto"/>
              <w:right w:val="single" w:sz="4" w:space="0" w:color="auto"/>
            </w:tcBorders>
            <w:shd w:val="clear" w:color="auto" w:fill="auto"/>
            <w:vAlign w:val="center"/>
            <w:hideMark/>
          </w:tcPr>
          <w:p w14:paraId="61F18C7D" w14:textId="77777777" w:rsidR="003424A2" w:rsidRPr="00071CE6" w:rsidRDefault="003424A2" w:rsidP="003424A2">
            <w:pPr>
              <w:spacing w:after="0" w:line="240" w:lineRule="auto"/>
              <w:jc w:val="center"/>
              <w:rPr>
                <w:rFonts w:eastAsia="Times New Roman" w:cs="Times New Roman"/>
                <w:color w:val="000000"/>
              </w:rPr>
            </w:pPr>
            <w:r w:rsidRPr="00071CE6">
              <w:rPr>
                <w:rFonts w:eastAsia="Times New Roman" w:cs="Times New Roman"/>
                <w:color w:val="000000"/>
                <w:lang w:eastAsia="en-US"/>
              </w:rPr>
              <w:t>Air temperature profiles</w:t>
            </w:r>
            <w:r w:rsidRPr="00071CE6">
              <w:rPr>
                <w:rFonts w:eastAsia="Times New Roman" w:cs="Times New Roman"/>
                <w:color w:val="000000"/>
                <w:lang w:eastAsia="en-US"/>
              </w:rPr>
              <w:br/>
              <w:t>[3, 15.8, 22.9, 27.8, 32.9] m</w:t>
            </w:r>
          </w:p>
        </w:tc>
      </w:tr>
    </w:tbl>
    <w:p w14:paraId="4A44D17A" w14:textId="77777777" w:rsidR="00071CE6" w:rsidRPr="00EA268D" w:rsidRDefault="00071CE6" w:rsidP="00082AF9">
      <w:pPr>
        <w:rPr>
          <w:rStyle w:val="Strong"/>
          <w:rFonts w:cs="Times New Roman"/>
        </w:rPr>
      </w:pPr>
    </w:p>
    <w:p w14:paraId="1F11CDA6" w14:textId="42868705" w:rsidR="001F3349" w:rsidRPr="00EA268D" w:rsidRDefault="001F3349" w:rsidP="009D5FCC">
      <w:pPr>
        <w:pStyle w:val="Heading2"/>
      </w:pPr>
      <w:r w:rsidRPr="00EA268D">
        <w:t>Performance</w:t>
      </w:r>
    </w:p>
    <w:p w14:paraId="6C60C560" w14:textId="5155A2EB" w:rsidR="00917753" w:rsidRPr="00EA268D" w:rsidRDefault="00917753" w:rsidP="004109DF">
      <w:pPr>
        <w:rPr>
          <w:rFonts w:cs="Times New Roman"/>
          <w:lang w:eastAsia="en-US"/>
        </w:rPr>
      </w:pPr>
      <w:r w:rsidRPr="00EA268D">
        <w:rPr>
          <w:rFonts w:cs="Times New Roman"/>
          <w:lang w:eastAsia="en-US"/>
        </w:rPr>
        <w:t>Ue1</w:t>
      </w:r>
    </w:p>
    <w:tbl>
      <w:tblPr>
        <w:tblStyle w:val="TableGrid"/>
        <w:tblW w:w="0" w:type="auto"/>
        <w:tblLook w:val="04A0" w:firstRow="1" w:lastRow="0" w:firstColumn="1" w:lastColumn="0" w:noHBand="0" w:noVBand="1"/>
      </w:tblPr>
      <w:tblGrid>
        <w:gridCol w:w="2337"/>
        <w:gridCol w:w="2337"/>
        <w:gridCol w:w="2338"/>
        <w:gridCol w:w="2338"/>
      </w:tblGrid>
      <w:tr w:rsidR="008E3BCF" w:rsidRPr="00EA268D" w14:paraId="16BAD3E4" w14:textId="77777777" w:rsidTr="00EC5C7C">
        <w:tc>
          <w:tcPr>
            <w:tcW w:w="2337" w:type="dxa"/>
          </w:tcPr>
          <w:p w14:paraId="3440B667" w14:textId="77777777" w:rsidR="008E3BCF" w:rsidRPr="00EA268D" w:rsidRDefault="008E3BCF" w:rsidP="00EC5C7C">
            <w:pPr>
              <w:rPr>
                <w:rFonts w:cs="Times New Roman"/>
                <w:lang w:eastAsia="en-US"/>
              </w:rPr>
            </w:pPr>
            <w:r w:rsidRPr="00EA268D">
              <w:rPr>
                <w:rFonts w:cs="Times New Roman"/>
                <w:lang w:eastAsia="en-US"/>
              </w:rPr>
              <w:t>CVRMSE (%)</w:t>
            </w:r>
          </w:p>
        </w:tc>
        <w:tc>
          <w:tcPr>
            <w:tcW w:w="2337" w:type="dxa"/>
          </w:tcPr>
          <w:p w14:paraId="31A25700" w14:textId="5F6F2155" w:rsidR="008E3BCF" w:rsidRPr="00EA268D" w:rsidRDefault="008E3BCF" w:rsidP="00EC5C7C">
            <w:pPr>
              <w:rPr>
                <w:rFonts w:cs="Times New Roman"/>
                <w:lang w:eastAsia="en-US"/>
              </w:rPr>
            </w:pPr>
            <w:r w:rsidRPr="00EA268D">
              <w:rPr>
                <w:rFonts w:cs="Times New Roman"/>
                <w:lang w:eastAsia="en-US"/>
              </w:rPr>
              <w:t>Rural</w:t>
            </w:r>
          </w:p>
        </w:tc>
        <w:tc>
          <w:tcPr>
            <w:tcW w:w="2338" w:type="dxa"/>
          </w:tcPr>
          <w:p w14:paraId="3BF05CB6" w14:textId="77777777" w:rsidR="008E3BCF" w:rsidRPr="00EA268D" w:rsidRDefault="008E3BCF"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0F21976C" w14:textId="77777777" w:rsidR="008E3BCF" w:rsidRPr="00EA268D" w:rsidRDefault="008E3BCF" w:rsidP="00EC5C7C">
            <w:pPr>
              <w:rPr>
                <w:rFonts w:cs="Times New Roman"/>
                <w:lang w:eastAsia="en-US"/>
              </w:rPr>
            </w:pPr>
            <w:r w:rsidRPr="00EA268D">
              <w:rPr>
                <w:rFonts w:cs="Times New Roman"/>
                <w:lang w:eastAsia="en-US"/>
              </w:rPr>
              <w:t>Bypass</w:t>
            </w:r>
          </w:p>
        </w:tc>
      </w:tr>
      <w:tr w:rsidR="008E3BCF" w:rsidRPr="00EA268D" w14:paraId="69809ACD" w14:textId="77777777" w:rsidTr="00EC5C7C">
        <w:tc>
          <w:tcPr>
            <w:tcW w:w="2337" w:type="dxa"/>
          </w:tcPr>
          <w:p w14:paraId="185F9A83" w14:textId="77777777" w:rsidR="008E3BCF" w:rsidRPr="00EA268D" w:rsidRDefault="008E3BCF" w:rsidP="00EC5C7C">
            <w:pPr>
              <w:rPr>
                <w:rFonts w:cs="Times New Roman"/>
                <w:lang w:eastAsia="en-US"/>
              </w:rPr>
            </w:pPr>
            <w:r w:rsidRPr="00EA268D">
              <w:rPr>
                <w:rFonts w:cs="Times New Roman"/>
                <w:lang w:eastAsia="en-US"/>
              </w:rPr>
              <w:t>2.6m Direct</w:t>
            </w:r>
          </w:p>
        </w:tc>
        <w:tc>
          <w:tcPr>
            <w:tcW w:w="2337" w:type="dxa"/>
          </w:tcPr>
          <w:p w14:paraId="26B74E69" w14:textId="0731D5E6"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6147DC2C" w14:textId="77777777" w:rsidR="008E3BCF" w:rsidRPr="00EA268D" w:rsidRDefault="008E3BCF" w:rsidP="00EC5C7C">
            <w:pPr>
              <w:rPr>
                <w:rFonts w:cs="Times New Roman"/>
                <w:lang w:eastAsia="en-US"/>
              </w:rPr>
            </w:pPr>
            <w:r w:rsidRPr="00EA268D">
              <w:rPr>
                <w:rFonts w:cs="Times New Roman"/>
                <w:lang w:eastAsia="en-US"/>
              </w:rPr>
              <w:t>10.32</w:t>
            </w:r>
          </w:p>
        </w:tc>
        <w:tc>
          <w:tcPr>
            <w:tcW w:w="2338" w:type="dxa"/>
          </w:tcPr>
          <w:p w14:paraId="1CD66F82" w14:textId="2C2F10CA" w:rsidR="008E3BCF" w:rsidRPr="00EA268D" w:rsidRDefault="008E3BCF" w:rsidP="00EC5C7C">
            <w:pPr>
              <w:rPr>
                <w:rFonts w:cs="Times New Roman"/>
                <w:lang w:eastAsia="en-US"/>
              </w:rPr>
            </w:pPr>
            <w:r w:rsidRPr="00EA268D">
              <w:rPr>
                <w:rFonts w:cs="Times New Roman"/>
                <w:lang w:eastAsia="en-US"/>
              </w:rPr>
              <w:t>10.8</w:t>
            </w:r>
          </w:p>
        </w:tc>
      </w:tr>
      <w:tr w:rsidR="008E3BCF" w:rsidRPr="00EA268D" w14:paraId="02BDC675" w14:textId="77777777" w:rsidTr="00EC5C7C">
        <w:tc>
          <w:tcPr>
            <w:tcW w:w="2337" w:type="dxa"/>
          </w:tcPr>
          <w:p w14:paraId="05BF9CBE" w14:textId="77777777" w:rsidR="008E3BCF" w:rsidRPr="00EA268D" w:rsidRDefault="008E3BCF" w:rsidP="00EC5C7C">
            <w:pPr>
              <w:rPr>
                <w:rFonts w:cs="Times New Roman"/>
                <w:lang w:eastAsia="en-US"/>
              </w:rPr>
            </w:pPr>
            <w:r w:rsidRPr="00EA268D">
              <w:rPr>
                <w:rFonts w:cs="Times New Roman"/>
                <w:lang w:eastAsia="en-US"/>
              </w:rPr>
              <w:t>2.6m Real P0</w:t>
            </w:r>
          </w:p>
        </w:tc>
        <w:tc>
          <w:tcPr>
            <w:tcW w:w="2337" w:type="dxa"/>
          </w:tcPr>
          <w:p w14:paraId="22ECD894" w14:textId="77777777" w:rsidR="008E3BCF" w:rsidRPr="00EA268D" w:rsidRDefault="008E3BCF" w:rsidP="00EC5C7C">
            <w:pPr>
              <w:rPr>
                <w:rFonts w:cs="Times New Roman"/>
                <w:lang w:eastAsia="en-US"/>
              </w:rPr>
            </w:pPr>
          </w:p>
        </w:tc>
        <w:tc>
          <w:tcPr>
            <w:tcW w:w="2338" w:type="dxa"/>
          </w:tcPr>
          <w:p w14:paraId="733D580A" w14:textId="77777777" w:rsidR="008E3BCF" w:rsidRPr="00EA268D" w:rsidRDefault="008E3BCF" w:rsidP="00EC5C7C">
            <w:pPr>
              <w:rPr>
                <w:rFonts w:cs="Times New Roman"/>
                <w:lang w:eastAsia="en-US"/>
              </w:rPr>
            </w:pPr>
            <w:r w:rsidRPr="00EA268D">
              <w:rPr>
                <w:rFonts w:cs="Times New Roman"/>
                <w:lang w:eastAsia="en-US"/>
              </w:rPr>
              <w:t>9.71</w:t>
            </w:r>
          </w:p>
        </w:tc>
        <w:tc>
          <w:tcPr>
            <w:tcW w:w="2338" w:type="dxa"/>
          </w:tcPr>
          <w:p w14:paraId="13677344" w14:textId="75C4E03C" w:rsidR="008E3BCF" w:rsidRPr="00EA268D" w:rsidRDefault="008E3BCF" w:rsidP="00EC5C7C">
            <w:pPr>
              <w:rPr>
                <w:rFonts w:cs="Times New Roman"/>
                <w:lang w:eastAsia="en-US"/>
              </w:rPr>
            </w:pPr>
            <w:r w:rsidRPr="00EA268D">
              <w:rPr>
                <w:rFonts w:cs="Times New Roman"/>
                <w:lang w:eastAsia="en-US"/>
              </w:rPr>
              <w:t>10.15</w:t>
            </w:r>
          </w:p>
        </w:tc>
      </w:tr>
      <w:tr w:rsidR="008E3BCF" w:rsidRPr="00EA268D" w14:paraId="67C834D7" w14:textId="77777777" w:rsidTr="00EC5C7C">
        <w:tc>
          <w:tcPr>
            <w:tcW w:w="2337" w:type="dxa"/>
          </w:tcPr>
          <w:p w14:paraId="4573264F" w14:textId="77777777" w:rsidR="008E3BCF" w:rsidRPr="00EA268D" w:rsidRDefault="008E3BCF" w:rsidP="00EC5C7C">
            <w:pPr>
              <w:rPr>
                <w:rFonts w:cs="Times New Roman"/>
                <w:lang w:eastAsia="en-US"/>
              </w:rPr>
            </w:pPr>
            <w:r w:rsidRPr="00EA268D">
              <w:rPr>
                <w:rFonts w:cs="Times New Roman"/>
                <w:lang w:eastAsia="en-US"/>
              </w:rPr>
              <w:t>2.6m Real EPW</w:t>
            </w:r>
          </w:p>
        </w:tc>
        <w:tc>
          <w:tcPr>
            <w:tcW w:w="2337" w:type="dxa"/>
          </w:tcPr>
          <w:p w14:paraId="6D917A31" w14:textId="77777777" w:rsidR="008E3BCF" w:rsidRPr="00EA268D" w:rsidRDefault="008E3BCF" w:rsidP="00EC5C7C">
            <w:pPr>
              <w:rPr>
                <w:rFonts w:cs="Times New Roman"/>
                <w:lang w:eastAsia="en-US"/>
              </w:rPr>
            </w:pPr>
          </w:p>
        </w:tc>
        <w:tc>
          <w:tcPr>
            <w:tcW w:w="2338" w:type="dxa"/>
          </w:tcPr>
          <w:p w14:paraId="0109A450" w14:textId="77777777" w:rsidR="008E3BCF" w:rsidRPr="00EA268D" w:rsidRDefault="008E3BCF" w:rsidP="00EC5C7C">
            <w:pPr>
              <w:rPr>
                <w:rFonts w:cs="Times New Roman"/>
                <w:lang w:eastAsia="en-US"/>
              </w:rPr>
            </w:pPr>
            <w:r w:rsidRPr="00EA268D">
              <w:rPr>
                <w:rFonts w:cs="Times New Roman"/>
                <w:lang w:eastAsia="en-US"/>
              </w:rPr>
              <w:t>10.02</w:t>
            </w:r>
          </w:p>
        </w:tc>
        <w:tc>
          <w:tcPr>
            <w:tcW w:w="2338" w:type="dxa"/>
          </w:tcPr>
          <w:p w14:paraId="69F143F0" w14:textId="51B41A96" w:rsidR="008E3BCF" w:rsidRPr="00EA268D" w:rsidRDefault="008E3BCF" w:rsidP="00EC5C7C">
            <w:pPr>
              <w:rPr>
                <w:rFonts w:cs="Times New Roman"/>
                <w:lang w:eastAsia="en-US"/>
              </w:rPr>
            </w:pPr>
            <w:r w:rsidRPr="00EA268D">
              <w:rPr>
                <w:rFonts w:cs="Times New Roman"/>
                <w:lang w:eastAsia="en-US"/>
              </w:rPr>
              <w:t>10.57</w:t>
            </w:r>
          </w:p>
        </w:tc>
      </w:tr>
      <w:tr w:rsidR="008E3BCF" w:rsidRPr="00EA268D" w14:paraId="3D3F8FF1" w14:textId="77777777" w:rsidTr="00EC5C7C">
        <w:tc>
          <w:tcPr>
            <w:tcW w:w="2337" w:type="dxa"/>
          </w:tcPr>
          <w:p w14:paraId="069FFB91" w14:textId="77777777" w:rsidR="008E3BCF" w:rsidRPr="00EA268D" w:rsidRDefault="008E3BCF" w:rsidP="00EC5C7C">
            <w:pPr>
              <w:rPr>
                <w:rFonts w:cs="Times New Roman"/>
                <w:lang w:eastAsia="en-US"/>
              </w:rPr>
            </w:pPr>
            <w:r w:rsidRPr="00EA268D">
              <w:rPr>
                <w:rFonts w:cs="Times New Roman"/>
                <w:lang w:eastAsia="en-US"/>
              </w:rPr>
              <w:t>13.9m Direct</w:t>
            </w:r>
          </w:p>
        </w:tc>
        <w:tc>
          <w:tcPr>
            <w:tcW w:w="2337" w:type="dxa"/>
          </w:tcPr>
          <w:p w14:paraId="4282ACE3" w14:textId="29BA8730" w:rsidR="008E3BCF" w:rsidRPr="00EA268D" w:rsidRDefault="008E3BCF" w:rsidP="00EC5C7C">
            <w:pPr>
              <w:rPr>
                <w:rFonts w:cs="Times New Roman"/>
                <w:lang w:eastAsia="en-US"/>
              </w:rPr>
            </w:pPr>
            <w:r w:rsidRPr="00EA268D">
              <w:rPr>
                <w:rFonts w:cs="Times New Roman"/>
                <w:lang w:eastAsia="en-US"/>
              </w:rPr>
              <w:t>10.56</w:t>
            </w:r>
          </w:p>
        </w:tc>
        <w:tc>
          <w:tcPr>
            <w:tcW w:w="2338" w:type="dxa"/>
          </w:tcPr>
          <w:p w14:paraId="2A2F57AF" w14:textId="77777777" w:rsidR="008E3BCF" w:rsidRPr="00EA268D" w:rsidRDefault="008E3BCF" w:rsidP="00EC5C7C">
            <w:pPr>
              <w:rPr>
                <w:rFonts w:cs="Times New Roman"/>
                <w:lang w:eastAsia="en-US"/>
              </w:rPr>
            </w:pPr>
            <w:r w:rsidRPr="00EA268D">
              <w:rPr>
                <w:rFonts w:cs="Times New Roman"/>
                <w:lang w:eastAsia="en-US"/>
              </w:rPr>
              <w:t>11.43</w:t>
            </w:r>
          </w:p>
        </w:tc>
        <w:tc>
          <w:tcPr>
            <w:tcW w:w="2338" w:type="dxa"/>
          </w:tcPr>
          <w:p w14:paraId="75439888" w14:textId="213AA4F1" w:rsidR="008E3BCF" w:rsidRPr="00EA268D" w:rsidRDefault="008E3BCF" w:rsidP="00EC5C7C">
            <w:pPr>
              <w:rPr>
                <w:rFonts w:cs="Times New Roman"/>
                <w:lang w:eastAsia="en-US"/>
              </w:rPr>
            </w:pPr>
            <w:r w:rsidRPr="00EA268D">
              <w:rPr>
                <w:rFonts w:cs="Times New Roman"/>
                <w:lang w:eastAsia="en-US"/>
              </w:rPr>
              <w:t>9.42</w:t>
            </w:r>
          </w:p>
        </w:tc>
      </w:tr>
      <w:tr w:rsidR="008E3BCF" w:rsidRPr="00EA268D" w14:paraId="5BD0921A" w14:textId="77777777" w:rsidTr="00EC5C7C">
        <w:tc>
          <w:tcPr>
            <w:tcW w:w="2337" w:type="dxa"/>
          </w:tcPr>
          <w:p w14:paraId="4A81F82D" w14:textId="77777777" w:rsidR="008E3BCF" w:rsidRPr="00EA268D" w:rsidRDefault="008E3BCF" w:rsidP="00EC5C7C">
            <w:pPr>
              <w:rPr>
                <w:rFonts w:cs="Times New Roman"/>
                <w:lang w:eastAsia="en-US"/>
              </w:rPr>
            </w:pPr>
            <w:r w:rsidRPr="00EA268D">
              <w:rPr>
                <w:rFonts w:cs="Times New Roman"/>
                <w:lang w:eastAsia="en-US"/>
              </w:rPr>
              <w:t>13.9m Real P0</w:t>
            </w:r>
          </w:p>
        </w:tc>
        <w:tc>
          <w:tcPr>
            <w:tcW w:w="2337" w:type="dxa"/>
          </w:tcPr>
          <w:p w14:paraId="771AB833" w14:textId="77777777" w:rsidR="008E3BCF" w:rsidRPr="00EA268D" w:rsidRDefault="008E3BCF" w:rsidP="00EC5C7C">
            <w:pPr>
              <w:rPr>
                <w:rFonts w:cs="Times New Roman"/>
                <w:lang w:eastAsia="en-US"/>
              </w:rPr>
            </w:pPr>
          </w:p>
        </w:tc>
        <w:tc>
          <w:tcPr>
            <w:tcW w:w="2338" w:type="dxa"/>
          </w:tcPr>
          <w:p w14:paraId="57198545" w14:textId="77777777" w:rsidR="008E3BCF" w:rsidRPr="00EA268D" w:rsidRDefault="008E3BCF" w:rsidP="00EC5C7C">
            <w:pPr>
              <w:rPr>
                <w:rFonts w:cs="Times New Roman"/>
                <w:lang w:eastAsia="en-US"/>
              </w:rPr>
            </w:pPr>
            <w:r w:rsidRPr="00EA268D">
              <w:rPr>
                <w:rFonts w:cs="Times New Roman"/>
                <w:lang w:eastAsia="en-US"/>
              </w:rPr>
              <w:t>12.22</w:t>
            </w:r>
          </w:p>
        </w:tc>
        <w:tc>
          <w:tcPr>
            <w:tcW w:w="2338" w:type="dxa"/>
          </w:tcPr>
          <w:p w14:paraId="091A94F1" w14:textId="7B808A99" w:rsidR="008E3BCF" w:rsidRPr="00EA268D" w:rsidRDefault="008E3BCF" w:rsidP="00EC5C7C">
            <w:pPr>
              <w:rPr>
                <w:rFonts w:cs="Times New Roman"/>
                <w:lang w:eastAsia="en-US"/>
              </w:rPr>
            </w:pPr>
            <w:r w:rsidRPr="00EA268D">
              <w:rPr>
                <w:rFonts w:cs="Times New Roman"/>
                <w:lang w:eastAsia="en-US"/>
              </w:rPr>
              <w:t>10.54</w:t>
            </w:r>
          </w:p>
        </w:tc>
      </w:tr>
      <w:tr w:rsidR="008E3BCF" w:rsidRPr="00EA268D" w14:paraId="71A492C9" w14:textId="77777777" w:rsidTr="00EC5C7C">
        <w:tc>
          <w:tcPr>
            <w:tcW w:w="2337" w:type="dxa"/>
          </w:tcPr>
          <w:p w14:paraId="6B81E442" w14:textId="77777777" w:rsidR="008E3BCF" w:rsidRPr="00EA268D" w:rsidRDefault="008E3BCF" w:rsidP="00EC5C7C">
            <w:pPr>
              <w:rPr>
                <w:rFonts w:cs="Times New Roman"/>
                <w:lang w:eastAsia="en-US"/>
              </w:rPr>
            </w:pPr>
            <w:r w:rsidRPr="00EA268D">
              <w:rPr>
                <w:rFonts w:cs="Times New Roman"/>
                <w:lang w:eastAsia="en-US"/>
              </w:rPr>
              <w:t>13.9m Real EPW</w:t>
            </w:r>
          </w:p>
        </w:tc>
        <w:tc>
          <w:tcPr>
            <w:tcW w:w="2337" w:type="dxa"/>
          </w:tcPr>
          <w:p w14:paraId="711E98A2" w14:textId="77777777" w:rsidR="008E3BCF" w:rsidRPr="00EA268D" w:rsidRDefault="008E3BCF" w:rsidP="00EC5C7C">
            <w:pPr>
              <w:rPr>
                <w:rFonts w:cs="Times New Roman"/>
                <w:lang w:eastAsia="en-US"/>
              </w:rPr>
            </w:pPr>
          </w:p>
        </w:tc>
        <w:tc>
          <w:tcPr>
            <w:tcW w:w="2338" w:type="dxa"/>
          </w:tcPr>
          <w:p w14:paraId="3DD264FB" w14:textId="77777777" w:rsidR="008E3BCF" w:rsidRPr="00EA268D" w:rsidRDefault="008E3BCF" w:rsidP="00EC5C7C">
            <w:pPr>
              <w:rPr>
                <w:rFonts w:cs="Times New Roman"/>
                <w:lang w:eastAsia="en-US"/>
              </w:rPr>
            </w:pPr>
            <w:r w:rsidRPr="00EA268D">
              <w:rPr>
                <w:rFonts w:cs="Times New Roman"/>
                <w:lang w:eastAsia="en-US"/>
              </w:rPr>
              <w:t>11.06</w:t>
            </w:r>
          </w:p>
        </w:tc>
        <w:tc>
          <w:tcPr>
            <w:tcW w:w="2338" w:type="dxa"/>
          </w:tcPr>
          <w:p w14:paraId="4B78BAD6" w14:textId="7F187ADE" w:rsidR="008E3BCF" w:rsidRPr="00EA268D" w:rsidRDefault="008E3BCF" w:rsidP="00EC5C7C">
            <w:pPr>
              <w:rPr>
                <w:rFonts w:cs="Times New Roman"/>
                <w:lang w:eastAsia="en-US"/>
              </w:rPr>
            </w:pPr>
            <w:r w:rsidRPr="00EA268D">
              <w:rPr>
                <w:rFonts w:cs="Times New Roman"/>
                <w:lang w:eastAsia="en-US"/>
              </w:rPr>
              <w:t>9.1</w:t>
            </w:r>
          </w:p>
        </w:tc>
      </w:tr>
    </w:tbl>
    <w:p w14:paraId="18E8C0FF" w14:textId="4E15E2F0" w:rsidR="008E3BCF" w:rsidRPr="00EA268D" w:rsidRDefault="008E3BCF" w:rsidP="004109DF">
      <w:pPr>
        <w:rPr>
          <w:rFonts w:cs="Times New Roman"/>
          <w:lang w:eastAsia="en-US"/>
        </w:rPr>
      </w:pPr>
    </w:p>
    <w:p w14:paraId="38AFF897" w14:textId="3EE0FC8D" w:rsidR="00917753" w:rsidRPr="00EA268D" w:rsidRDefault="00917753" w:rsidP="004109DF">
      <w:pPr>
        <w:rPr>
          <w:rFonts w:cs="Times New Roman"/>
          <w:lang w:eastAsia="en-US"/>
        </w:rPr>
      </w:pPr>
      <w:r w:rsidRPr="00EA268D">
        <w:rPr>
          <w:rFonts w:cs="Times New Roman"/>
          <w:lang w:eastAsia="en-US"/>
        </w:rPr>
        <w:t>Ue2</w:t>
      </w:r>
    </w:p>
    <w:tbl>
      <w:tblPr>
        <w:tblStyle w:val="TableGrid"/>
        <w:tblW w:w="0" w:type="auto"/>
        <w:tblLook w:val="04A0" w:firstRow="1" w:lastRow="0" w:firstColumn="1" w:lastColumn="0" w:noHBand="0" w:noVBand="1"/>
      </w:tblPr>
      <w:tblGrid>
        <w:gridCol w:w="2337"/>
        <w:gridCol w:w="2337"/>
        <w:gridCol w:w="2338"/>
        <w:gridCol w:w="2338"/>
      </w:tblGrid>
      <w:tr w:rsidR="00917753" w:rsidRPr="00EA268D" w14:paraId="3537610D" w14:textId="77777777" w:rsidTr="00EC5C7C">
        <w:tc>
          <w:tcPr>
            <w:tcW w:w="2337" w:type="dxa"/>
          </w:tcPr>
          <w:p w14:paraId="3072640F" w14:textId="77777777" w:rsidR="00917753" w:rsidRPr="00EA268D" w:rsidRDefault="00917753" w:rsidP="00EC5C7C">
            <w:pPr>
              <w:rPr>
                <w:rFonts w:cs="Times New Roman"/>
                <w:lang w:eastAsia="en-US"/>
              </w:rPr>
            </w:pPr>
            <w:r w:rsidRPr="00EA268D">
              <w:rPr>
                <w:rFonts w:cs="Times New Roman"/>
                <w:lang w:eastAsia="en-US"/>
              </w:rPr>
              <w:t>CVRMSE (%)</w:t>
            </w:r>
          </w:p>
        </w:tc>
        <w:tc>
          <w:tcPr>
            <w:tcW w:w="2337" w:type="dxa"/>
          </w:tcPr>
          <w:p w14:paraId="2F756293" w14:textId="77777777" w:rsidR="00917753" w:rsidRPr="00EA268D" w:rsidRDefault="00917753" w:rsidP="00EC5C7C">
            <w:pPr>
              <w:rPr>
                <w:rFonts w:cs="Times New Roman"/>
                <w:lang w:eastAsia="en-US"/>
              </w:rPr>
            </w:pPr>
            <w:r w:rsidRPr="00EA268D">
              <w:rPr>
                <w:rFonts w:cs="Times New Roman"/>
                <w:lang w:eastAsia="en-US"/>
              </w:rPr>
              <w:t>Rural</w:t>
            </w:r>
          </w:p>
        </w:tc>
        <w:tc>
          <w:tcPr>
            <w:tcW w:w="2338" w:type="dxa"/>
          </w:tcPr>
          <w:p w14:paraId="4553740C" w14:textId="77777777" w:rsidR="00917753" w:rsidRPr="00EA268D" w:rsidRDefault="00917753" w:rsidP="00EC5C7C">
            <w:pPr>
              <w:rPr>
                <w:rFonts w:cs="Times New Roman"/>
                <w:lang w:eastAsia="en-US"/>
              </w:rPr>
            </w:pPr>
            <w:proofErr w:type="spellStart"/>
            <w:r w:rsidRPr="00EA268D">
              <w:rPr>
                <w:rFonts w:cs="Times New Roman"/>
                <w:lang w:eastAsia="en-US"/>
              </w:rPr>
              <w:t>OnlyVCWG</w:t>
            </w:r>
            <w:proofErr w:type="spellEnd"/>
          </w:p>
        </w:tc>
        <w:tc>
          <w:tcPr>
            <w:tcW w:w="2338" w:type="dxa"/>
          </w:tcPr>
          <w:p w14:paraId="2D97D79D" w14:textId="77777777" w:rsidR="00917753" w:rsidRPr="00EA268D" w:rsidRDefault="00917753" w:rsidP="00EC5C7C">
            <w:pPr>
              <w:rPr>
                <w:rFonts w:cs="Times New Roman"/>
                <w:lang w:eastAsia="en-US"/>
              </w:rPr>
            </w:pPr>
            <w:r w:rsidRPr="00EA268D">
              <w:rPr>
                <w:rFonts w:cs="Times New Roman"/>
                <w:lang w:eastAsia="en-US"/>
              </w:rPr>
              <w:t>Bypass</w:t>
            </w:r>
          </w:p>
        </w:tc>
      </w:tr>
      <w:tr w:rsidR="00917753" w:rsidRPr="00EA268D" w14:paraId="33F092E0" w14:textId="77777777" w:rsidTr="00EC5C7C">
        <w:tc>
          <w:tcPr>
            <w:tcW w:w="2337" w:type="dxa"/>
          </w:tcPr>
          <w:p w14:paraId="28930059" w14:textId="1AD1216C" w:rsidR="00917753" w:rsidRPr="00EA268D" w:rsidRDefault="00917753" w:rsidP="00EC5C7C">
            <w:pPr>
              <w:rPr>
                <w:rFonts w:cs="Times New Roman"/>
                <w:lang w:eastAsia="en-US"/>
              </w:rPr>
            </w:pPr>
            <w:r w:rsidRPr="00EA268D">
              <w:rPr>
                <w:rFonts w:cs="Times New Roman"/>
                <w:lang w:eastAsia="en-US"/>
              </w:rPr>
              <w:t>3m Direct</w:t>
            </w:r>
          </w:p>
        </w:tc>
        <w:tc>
          <w:tcPr>
            <w:tcW w:w="2337" w:type="dxa"/>
          </w:tcPr>
          <w:p w14:paraId="2A811AE5" w14:textId="27B96455"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35F17E63" w14:textId="66A80737" w:rsidR="00917753" w:rsidRPr="00EA268D" w:rsidRDefault="00917753" w:rsidP="00EC5C7C">
            <w:pPr>
              <w:rPr>
                <w:rFonts w:cs="Times New Roman"/>
                <w:lang w:eastAsia="en-US"/>
              </w:rPr>
            </w:pPr>
            <w:r w:rsidRPr="00EA268D">
              <w:rPr>
                <w:rFonts w:cs="Times New Roman"/>
                <w:lang w:eastAsia="en-US"/>
              </w:rPr>
              <w:t>12.2</w:t>
            </w:r>
          </w:p>
        </w:tc>
        <w:tc>
          <w:tcPr>
            <w:tcW w:w="2338" w:type="dxa"/>
          </w:tcPr>
          <w:p w14:paraId="0C8A627A" w14:textId="4F0A4773" w:rsidR="00917753" w:rsidRPr="00EA268D" w:rsidRDefault="00917753" w:rsidP="00EC5C7C">
            <w:pPr>
              <w:rPr>
                <w:rFonts w:cs="Times New Roman"/>
                <w:lang w:eastAsia="en-US"/>
              </w:rPr>
            </w:pPr>
            <w:r w:rsidRPr="00EA268D">
              <w:rPr>
                <w:rFonts w:cs="Times New Roman"/>
                <w:lang w:eastAsia="en-US"/>
              </w:rPr>
              <w:t>14.26</w:t>
            </w:r>
          </w:p>
        </w:tc>
      </w:tr>
      <w:tr w:rsidR="00917753" w:rsidRPr="00EA268D" w14:paraId="362C4184" w14:textId="77777777" w:rsidTr="00EC5C7C">
        <w:tc>
          <w:tcPr>
            <w:tcW w:w="2337" w:type="dxa"/>
          </w:tcPr>
          <w:p w14:paraId="2F3F69D4" w14:textId="2FAF242A" w:rsidR="00917753" w:rsidRPr="00EA268D" w:rsidRDefault="00917753" w:rsidP="00EC5C7C">
            <w:pPr>
              <w:rPr>
                <w:rFonts w:cs="Times New Roman"/>
                <w:lang w:eastAsia="en-US"/>
              </w:rPr>
            </w:pPr>
            <w:r w:rsidRPr="00EA268D">
              <w:rPr>
                <w:rFonts w:cs="Times New Roman"/>
                <w:lang w:eastAsia="en-US"/>
              </w:rPr>
              <w:t>3m Real P0</w:t>
            </w:r>
          </w:p>
        </w:tc>
        <w:tc>
          <w:tcPr>
            <w:tcW w:w="2337" w:type="dxa"/>
          </w:tcPr>
          <w:p w14:paraId="2ECBA450" w14:textId="77777777" w:rsidR="00917753" w:rsidRPr="00EA268D" w:rsidRDefault="00917753" w:rsidP="00EC5C7C">
            <w:pPr>
              <w:rPr>
                <w:rFonts w:cs="Times New Roman"/>
                <w:lang w:eastAsia="en-US"/>
              </w:rPr>
            </w:pPr>
          </w:p>
        </w:tc>
        <w:tc>
          <w:tcPr>
            <w:tcW w:w="2338" w:type="dxa"/>
          </w:tcPr>
          <w:p w14:paraId="556B50AD" w14:textId="13D95D4F" w:rsidR="00917753" w:rsidRPr="00EA268D" w:rsidRDefault="00917753" w:rsidP="00EC5C7C">
            <w:pPr>
              <w:rPr>
                <w:rFonts w:cs="Times New Roman"/>
                <w:lang w:eastAsia="en-US"/>
              </w:rPr>
            </w:pPr>
            <w:r w:rsidRPr="00EA268D">
              <w:rPr>
                <w:rFonts w:cs="Times New Roman"/>
                <w:lang w:eastAsia="en-US"/>
              </w:rPr>
              <w:t>9.16</w:t>
            </w:r>
          </w:p>
        </w:tc>
        <w:tc>
          <w:tcPr>
            <w:tcW w:w="2338" w:type="dxa"/>
          </w:tcPr>
          <w:p w14:paraId="1102DEDB" w14:textId="4FB15BC1" w:rsidR="00917753" w:rsidRPr="00EA268D" w:rsidRDefault="00917753" w:rsidP="00EC5C7C">
            <w:pPr>
              <w:rPr>
                <w:rFonts w:cs="Times New Roman"/>
                <w:lang w:eastAsia="en-US"/>
              </w:rPr>
            </w:pPr>
            <w:r w:rsidRPr="00EA268D">
              <w:rPr>
                <w:rFonts w:cs="Times New Roman"/>
                <w:lang w:eastAsia="en-US"/>
              </w:rPr>
              <w:t>10.66</w:t>
            </w:r>
          </w:p>
        </w:tc>
      </w:tr>
      <w:tr w:rsidR="00917753" w:rsidRPr="00EA268D" w14:paraId="54CED045" w14:textId="77777777" w:rsidTr="00EC5C7C">
        <w:tc>
          <w:tcPr>
            <w:tcW w:w="2337" w:type="dxa"/>
          </w:tcPr>
          <w:p w14:paraId="5ADA2324" w14:textId="51488E78" w:rsidR="00917753" w:rsidRPr="00EA268D" w:rsidRDefault="00917753" w:rsidP="00EC5C7C">
            <w:pPr>
              <w:rPr>
                <w:rFonts w:cs="Times New Roman"/>
                <w:lang w:eastAsia="en-US"/>
              </w:rPr>
            </w:pPr>
            <w:r w:rsidRPr="00EA268D">
              <w:rPr>
                <w:rFonts w:cs="Times New Roman"/>
                <w:lang w:eastAsia="en-US"/>
              </w:rPr>
              <w:t>3m Real EPW</w:t>
            </w:r>
          </w:p>
        </w:tc>
        <w:tc>
          <w:tcPr>
            <w:tcW w:w="2337" w:type="dxa"/>
          </w:tcPr>
          <w:p w14:paraId="7D831323" w14:textId="77777777" w:rsidR="00917753" w:rsidRPr="00EA268D" w:rsidRDefault="00917753" w:rsidP="00EC5C7C">
            <w:pPr>
              <w:rPr>
                <w:rFonts w:cs="Times New Roman"/>
                <w:lang w:eastAsia="en-US"/>
              </w:rPr>
            </w:pPr>
          </w:p>
        </w:tc>
        <w:tc>
          <w:tcPr>
            <w:tcW w:w="2338" w:type="dxa"/>
          </w:tcPr>
          <w:p w14:paraId="2882179C" w14:textId="6D77F5BB" w:rsidR="00917753" w:rsidRPr="00EA268D" w:rsidRDefault="00917753" w:rsidP="00EC5C7C">
            <w:pPr>
              <w:rPr>
                <w:rFonts w:cs="Times New Roman"/>
                <w:lang w:eastAsia="en-US"/>
              </w:rPr>
            </w:pPr>
            <w:r w:rsidRPr="00EA268D">
              <w:rPr>
                <w:rFonts w:cs="Times New Roman"/>
                <w:lang w:eastAsia="en-US"/>
              </w:rPr>
              <w:t>11.57</w:t>
            </w:r>
          </w:p>
        </w:tc>
        <w:tc>
          <w:tcPr>
            <w:tcW w:w="2338" w:type="dxa"/>
          </w:tcPr>
          <w:p w14:paraId="21D072BF" w14:textId="1DAE6A7D" w:rsidR="00917753" w:rsidRPr="00EA268D" w:rsidRDefault="00917753" w:rsidP="00EC5C7C">
            <w:pPr>
              <w:rPr>
                <w:rFonts w:cs="Times New Roman"/>
                <w:lang w:eastAsia="en-US"/>
              </w:rPr>
            </w:pPr>
            <w:r w:rsidRPr="00EA268D">
              <w:rPr>
                <w:rFonts w:cs="Times New Roman"/>
                <w:lang w:eastAsia="en-US"/>
              </w:rPr>
              <w:t>13.68</w:t>
            </w:r>
          </w:p>
        </w:tc>
      </w:tr>
      <w:tr w:rsidR="00917753" w:rsidRPr="00EA268D" w14:paraId="6E1ECA5E" w14:textId="77777777" w:rsidTr="00EC5C7C">
        <w:tc>
          <w:tcPr>
            <w:tcW w:w="2337" w:type="dxa"/>
          </w:tcPr>
          <w:p w14:paraId="1D18BA77" w14:textId="2CFDC543" w:rsidR="00917753" w:rsidRPr="00EA268D" w:rsidRDefault="00917753" w:rsidP="00EC5C7C">
            <w:pPr>
              <w:rPr>
                <w:rFonts w:cs="Times New Roman"/>
                <w:lang w:eastAsia="en-US"/>
              </w:rPr>
            </w:pPr>
            <w:r w:rsidRPr="00EA268D">
              <w:rPr>
                <w:rFonts w:cs="Times New Roman"/>
                <w:lang w:eastAsia="en-US"/>
              </w:rPr>
              <w:t>15.8m Direct</w:t>
            </w:r>
          </w:p>
        </w:tc>
        <w:tc>
          <w:tcPr>
            <w:tcW w:w="2337" w:type="dxa"/>
          </w:tcPr>
          <w:p w14:paraId="58B62113" w14:textId="3D38EEB1" w:rsidR="00917753" w:rsidRPr="00EA268D" w:rsidRDefault="00917753" w:rsidP="00EC5C7C">
            <w:pPr>
              <w:rPr>
                <w:rFonts w:cs="Times New Roman"/>
                <w:lang w:eastAsia="en-US"/>
              </w:rPr>
            </w:pPr>
            <w:r w:rsidRPr="00EA268D">
              <w:rPr>
                <w:rFonts w:cs="Times New Roman"/>
                <w:lang w:eastAsia="en-US"/>
              </w:rPr>
              <w:t>8.14</w:t>
            </w:r>
          </w:p>
        </w:tc>
        <w:tc>
          <w:tcPr>
            <w:tcW w:w="2338" w:type="dxa"/>
          </w:tcPr>
          <w:p w14:paraId="5E1FB86E" w14:textId="61916C79" w:rsidR="00917753" w:rsidRPr="00EA268D" w:rsidRDefault="00917753" w:rsidP="00EC5C7C">
            <w:pPr>
              <w:rPr>
                <w:rFonts w:cs="Times New Roman"/>
                <w:lang w:eastAsia="en-US"/>
              </w:rPr>
            </w:pPr>
            <w:r w:rsidRPr="00EA268D">
              <w:rPr>
                <w:rFonts w:cs="Times New Roman"/>
                <w:lang w:eastAsia="en-US"/>
              </w:rPr>
              <w:t>11.05</w:t>
            </w:r>
          </w:p>
        </w:tc>
        <w:tc>
          <w:tcPr>
            <w:tcW w:w="2338" w:type="dxa"/>
          </w:tcPr>
          <w:p w14:paraId="01F34EB3" w14:textId="3E86346B" w:rsidR="00917753" w:rsidRPr="00EA268D" w:rsidRDefault="00917753" w:rsidP="00EC5C7C">
            <w:pPr>
              <w:rPr>
                <w:rFonts w:cs="Times New Roman"/>
                <w:lang w:eastAsia="en-US"/>
              </w:rPr>
            </w:pPr>
            <w:r w:rsidRPr="00EA268D">
              <w:rPr>
                <w:rFonts w:cs="Times New Roman"/>
                <w:lang w:eastAsia="en-US"/>
              </w:rPr>
              <w:t>10.48</w:t>
            </w:r>
          </w:p>
        </w:tc>
      </w:tr>
      <w:tr w:rsidR="00917753" w:rsidRPr="00EA268D" w14:paraId="21B01387" w14:textId="77777777" w:rsidTr="00EC5C7C">
        <w:tc>
          <w:tcPr>
            <w:tcW w:w="2337" w:type="dxa"/>
          </w:tcPr>
          <w:p w14:paraId="2E4671D6" w14:textId="243ED46F" w:rsidR="00917753" w:rsidRPr="00EA268D" w:rsidRDefault="00917753" w:rsidP="00EC5C7C">
            <w:pPr>
              <w:rPr>
                <w:rFonts w:cs="Times New Roman"/>
                <w:lang w:eastAsia="en-US"/>
              </w:rPr>
            </w:pPr>
            <w:r w:rsidRPr="00EA268D">
              <w:rPr>
                <w:rFonts w:cs="Times New Roman"/>
                <w:lang w:eastAsia="en-US"/>
              </w:rPr>
              <w:t>15.8m Real P0</w:t>
            </w:r>
          </w:p>
        </w:tc>
        <w:tc>
          <w:tcPr>
            <w:tcW w:w="2337" w:type="dxa"/>
          </w:tcPr>
          <w:p w14:paraId="5F89E8B2" w14:textId="77777777" w:rsidR="00917753" w:rsidRPr="00EA268D" w:rsidRDefault="00917753" w:rsidP="00EC5C7C">
            <w:pPr>
              <w:rPr>
                <w:rFonts w:cs="Times New Roman"/>
                <w:lang w:eastAsia="en-US"/>
              </w:rPr>
            </w:pPr>
          </w:p>
        </w:tc>
        <w:tc>
          <w:tcPr>
            <w:tcW w:w="2338" w:type="dxa"/>
          </w:tcPr>
          <w:p w14:paraId="48B0D938" w14:textId="45BD5883" w:rsidR="00917753" w:rsidRPr="00EA268D" w:rsidRDefault="00917753" w:rsidP="00EC5C7C">
            <w:pPr>
              <w:rPr>
                <w:rFonts w:cs="Times New Roman"/>
                <w:lang w:eastAsia="en-US"/>
              </w:rPr>
            </w:pPr>
            <w:r w:rsidRPr="00EA268D">
              <w:rPr>
                <w:rFonts w:cs="Times New Roman"/>
                <w:lang w:eastAsia="en-US"/>
              </w:rPr>
              <w:t>11.62</w:t>
            </w:r>
          </w:p>
        </w:tc>
        <w:tc>
          <w:tcPr>
            <w:tcW w:w="2338" w:type="dxa"/>
          </w:tcPr>
          <w:p w14:paraId="438A0A0B" w14:textId="2EC6A3E7" w:rsidR="00917753" w:rsidRPr="00EA268D" w:rsidRDefault="00917753" w:rsidP="00EC5C7C">
            <w:pPr>
              <w:rPr>
                <w:rFonts w:cs="Times New Roman"/>
                <w:lang w:eastAsia="en-US"/>
              </w:rPr>
            </w:pPr>
            <w:r w:rsidRPr="00EA268D">
              <w:rPr>
                <w:rFonts w:cs="Times New Roman"/>
                <w:lang w:eastAsia="en-US"/>
              </w:rPr>
              <w:t>10.56</w:t>
            </w:r>
          </w:p>
        </w:tc>
      </w:tr>
      <w:tr w:rsidR="00917753" w:rsidRPr="00EA268D" w14:paraId="13FC38A6" w14:textId="77777777" w:rsidTr="00EC5C7C">
        <w:tc>
          <w:tcPr>
            <w:tcW w:w="2337" w:type="dxa"/>
          </w:tcPr>
          <w:p w14:paraId="7AE9D91D" w14:textId="19AD7DBB" w:rsidR="00917753" w:rsidRPr="00EA268D" w:rsidRDefault="00917753" w:rsidP="00EC5C7C">
            <w:pPr>
              <w:rPr>
                <w:rFonts w:cs="Times New Roman"/>
                <w:lang w:eastAsia="en-US"/>
              </w:rPr>
            </w:pPr>
            <w:r w:rsidRPr="00EA268D">
              <w:rPr>
                <w:rFonts w:cs="Times New Roman"/>
                <w:lang w:eastAsia="en-US"/>
              </w:rPr>
              <w:t>1</w:t>
            </w:r>
            <w:r w:rsidR="00FB53F9">
              <w:rPr>
                <w:rFonts w:cs="Times New Roman"/>
                <w:lang w:eastAsia="en-US"/>
              </w:rPr>
              <w:t>5</w:t>
            </w:r>
            <w:r w:rsidRPr="00EA268D">
              <w:rPr>
                <w:rFonts w:cs="Times New Roman"/>
                <w:lang w:eastAsia="en-US"/>
              </w:rPr>
              <w:t>.</w:t>
            </w:r>
            <w:r w:rsidR="00FB53F9">
              <w:rPr>
                <w:rFonts w:cs="Times New Roman"/>
                <w:lang w:eastAsia="en-US"/>
              </w:rPr>
              <w:t>8</w:t>
            </w:r>
            <w:r w:rsidRPr="00EA268D">
              <w:rPr>
                <w:rFonts w:cs="Times New Roman"/>
                <w:lang w:eastAsia="en-US"/>
              </w:rPr>
              <w:t>m Real EPW</w:t>
            </w:r>
          </w:p>
        </w:tc>
        <w:tc>
          <w:tcPr>
            <w:tcW w:w="2337" w:type="dxa"/>
          </w:tcPr>
          <w:p w14:paraId="783B1AC7" w14:textId="77777777" w:rsidR="00917753" w:rsidRPr="00EA268D" w:rsidRDefault="00917753" w:rsidP="00EC5C7C">
            <w:pPr>
              <w:rPr>
                <w:rFonts w:cs="Times New Roman"/>
                <w:lang w:eastAsia="en-US"/>
              </w:rPr>
            </w:pPr>
          </w:p>
        </w:tc>
        <w:tc>
          <w:tcPr>
            <w:tcW w:w="2338" w:type="dxa"/>
          </w:tcPr>
          <w:p w14:paraId="0E7F3E34" w14:textId="47BC016F" w:rsidR="00917753" w:rsidRPr="00EA268D" w:rsidRDefault="00917753" w:rsidP="00EC5C7C">
            <w:pPr>
              <w:rPr>
                <w:rFonts w:cs="Times New Roman"/>
                <w:lang w:eastAsia="en-US"/>
              </w:rPr>
            </w:pPr>
            <w:r w:rsidRPr="00EA268D">
              <w:rPr>
                <w:rFonts w:cs="Times New Roman"/>
                <w:lang w:eastAsia="en-US"/>
              </w:rPr>
              <w:t>10.49</w:t>
            </w:r>
          </w:p>
        </w:tc>
        <w:tc>
          <w:tcPr>
            <w:tcW w:w="2338" w:type="dxa"/>
          </w:tcPr>
          <w:p w14:paraId="428218BF" w14:textId="13F657D6" w:rsidR="00917753" w:rsidRPr="00EA268D" w:rsidRDefault="00917753" w:rsidP="00EC5C7C">
            <w:pPr>
              <w:rPr>
                <w:rFonts w:cs="Times New Roman"/>
                <w:lang w:eastAsia="en-US"/>
              </w:rPr>
            </w:pPr>
            <w:r w:rsidRPr="00EA268D">
              <w:rPr>
                <w:rFonts w:cs="Times New Roman"/>
                <w:lang w:eastAsia="en-US"/>
              </w:rPr>
              <w:t>9.85</w:t>
            </w:r>
          </w:p>
        </w:tc>
      </w:tr>
    </w:tbl>
    <w:p w14:paraId="1A259FDB" w14:textId="77777777" w:rsidR="00917753" w:rsidRPr="00EA268D" w:rsidRDefault="00917753" w:rsidP="004109DF">
      <w:pPr>
        <w:rPr>
          <w:rFonts w:cs="Times New Roman"/>
          <w:lang w:eastAsia="en-US"/>
        </w:rPr>
      </w:pPr>
    </w:p>
    <w:p w14:paraId="5C164756" w14:textId="65900EC2" w:rsidR="000F651B" w:rsidRPr="00EA268D" w:rsidRDefault="000F651B" w:rsidP="009703DB">
      <w:pPr>
        <w:pStyle w:val="Heading1"/>
      </w:pPr>
      <w:r w:rsidRPr="00EA268D">
        <w:lastRenderedPageBreak/>
        <w:t>CAPITOUL</w:t>
      </w:r>
    </w:p>
    <w:p w14:paraId="62930EC0" w14:textId="3EA9D9A1" w:rsidR="00240DD9" w:rsidRPr="00EA268D" w:rsidRDefault="00240DD9" w:rsidP="00240DD9">
      <w:pPr>
        <w:rPr>
          <w:rFonts w:cs="Times New Roman"/>
        </w:rPr>
      </w:pPr>
    </w:p>
    <w:p w14:paraId="66C4244C" w14:textId="77777777" w:rsidR="003521EC" w:rsidRDefault="00240DD9" w:rsidP="003521EC">
      <w:pPr>
        <w:keepNext/>
      </w:pPr>
      <w:r w:rsidRPr="00EA268D">
        <w:rPr>
          <w:rFonts w:cs="Times New Roman"/>
          <w:noProof/>
        </w:rPr>
        <w:drawing>
          <wp:inline distT="0" distB="0" distL="0" distR="0" wp14:anchorId="0CD416E2" wp14:editId="6859D46B">
            <wp:extent cx="5943600" cy="326136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stretch>
                      <a:fillRect/>
                    </a:stretch>
                  </pic:blipFill>
                  <pic:spPr>
                    <a:xfrm>
                      <a:off x="0" y="0"/>
                      <a:ext cx="5943600" cy="3261360"/>
                    </a:xfrm>
                    <a:prstGeom prst="rect">
                      <a:avLst/>
                    </a:prstGeom>
                  </pic:spPr>
                </pic:pic>
              </a:graphicData>
            </a:graphic>
          </wp:inline>
        </w:drawing>
      </w:r>
    </w:p>
    <w:p w14:paraId="150ED553" w14:textId="3B65C6BA" w:rsidR="00240DD9" w:rsidRDefault="003521EC" w:rsidP="007B0092">
      <w:pPr>
        <w:pStyle w:val="Caption"/>
      </w:pPr>
      <w:r>
        <w:t xml:space="preserve">Figure </w:t>
      </w:r>
      <w:fldSimple w:instr=" SEQ Figure \* ARABIC ">
        <w:r w:rsidR="0066520B">
          <w:rPr>
            <w:noProof/>
          </w:rPr>
          <w:t>2</w:t>
        </w:r>
      </w:fldSimple>
      <w:r>
        <w:t xml:space="preserve"> </w:t>
      </w:r>
      <w:r w:rsidRPr="0007049A">
        <w:t xml:space="preserve">Map of weather station network during </w:t>
      </w:r>
      <w:r>
        <w:t>CAPITOUL</w:t>
      </w:r>
      <w:r w:rsidRPr="0007049A">
        <w:t xml:space="preserve"> campaign in </w:t>
      </w:r>
      <w:r>
        <w:t>Toulouse</w:t>
      </w:r>
      <w:r w:rsidRPr="0007049A">
        <w:t xml:space="preserve">, </w:t>
      </w:r>
      <w:r>
        <w:t>France</w:t>
      </w:r>
      <w:r w:rsidRPr="0007049A">
        <w:t xml:space="preserve">, from </w:t>
      </w:r>
      <w:r>
        <w:t>Jan</w:t>
      </w:r>
      <w:r w:rsidRPr="0007049A">
        <w:t xml:space="preserve"> 200</w:t>
      </w:r>
      <w:r>
        <w:t>4</w:t>
      </w:r>
      <w:r w:rsidRPr="0007049A">
        <w:t xml:space="preserve"> to </w:t>
      </w:r>
      <w:r>
        <w:t>Feb</w:t>
      </w:r>
      <w:r w:rsidRPr="0007049A">
        <w:t xml:space="preserve"> 200</w:t>
      </w:r>
      <w:r>
        <w:t>5.</w:t>
      </w:r>
    </w:p>
    <w:p w14:paraId="36490E30" w14:textId="11816AEC" w:rsidR="00FB53F9" w:rsidRDefault="00FB53F9" w:rsidP="00FB53F9">
      <w:pPr>
        <w:pStyle w:val="Heading2"/>
      </w:pPr>
      <w:r>
        <w:t>Campaign introduction</w:t>
      </w:r>
    </w:p>
    <w:p w14:paraId="6DEEAD8E" w14:textId="253068AD" w:rsidR="00FB53F9" w:rsidRPr="00EA268D" w:rsidRDefault="00FB53F9" w:rsidP="00FB53F9">
      <w:pPr>
        <w:rPr>
          <w:rFonts w:cs="Times New Roman"/>
        </w:rPr>
      </w:pPr>
      <w:r w:rsidRPr="00EA268D">
        <w:rPr>
          <w:rFonts w:cs="Times New Roman"/>
        </w:rPr>
        <w:t xml:space="preserve">The </w:t>
      </w:r>
      <w:r w:rsidR="00437AE3">
        <w:rPr>
          <w:rFonts w:cs="Times New Roman"/>
        </w:rPr>
        <w:t>CAPITOUL</w:t>
      </w:r>
      <w:r w:rsidRPr="00EA268D">
        <w:rPr>
          <w:rFonts w:cs="Times New Roman"/>
        </w:rPr>
        <w:t xml:space="preserve"> </w:t>
      </w:r>
      <w:commentRangeStart w:id="3"/>
      <w:r w:rsidRPr="00EA268D">
        <w:rPr>
          <w:rFonts w:cs="Times New Roman"/>
        </w:rPr>
        <w:t>campaign</w:t>
      </w:r>
      <w:commentRangeEnd w:id="3"/>
      <w:r w:rsidR="00E25682">
        <w:rPr>
          <w:rStyle w:val="CommentReference"/>
        </w:rPr>
        <w:commentReference w:id="3"/>
      </w:r>
      <w:r w:rsidRPr="00EA268D">
        <w:rPr>
          <w:rFonts w:cs="Times New Roman"/>
        </w:rPr>
        <w:t xml:space="preserve"> has been conducted in </w:t>
      </w:r>
      <w:r w:rsidR="00437AE3">
        <w:rPr>
          <w:rFonts w:cs="Times New Roman"/>
        </w:rPr>
        <w:t>Toulouse</w:t>
      </w:r>
      <w:r w:rsidRPr="00EA268D">
        <w:rPr>
          <w:rFonts w:cs="Times New Roman"/>
        </w:rPr>
        <w:t xml:space="preserve">, </w:t>
      </w:r>
      <w:r w:rsidR="00437AE3">
        <w:rPr>
          <w:rFonts w:cs="Times New Roman"/>
        </w:rPr>
        <w:t>France</w:t>
      </w:r>
      <w:r w:rsidRPr="00EA268D">
        <w:rPr>
          <w:rFonts w:cs="Times New Roman"/>
        </w:rPr>
        <w:t xml:space="preserve"> from </w:t>
      </w:r>
      <w:r w:rsidR="00437AE3">
        <w:rPr>
          <w:rFonts w:cs="Times New Roman"/>
        </w:rPr>
        <w:t>Jan</w:t>
      </w:r>
      <w:r w:rsidRPr="00EA268D">
        <w:rPr>
          <w:rFonts w:cs="Times New Roman"/>
        </w:rPr>
        <w:t xml:space="preserve"> 200</w:t>
      </w:r>
      <w:r w:rsidR="00437AE3">
        <w:rPr>
          <w:rFonts w:cs="Times New Roman"/>
        </w:rPr>
        <w:t>4 to Feb 2005</w:t>
      </w:r>
      <w:r w:rsidR="000C54B0">
        <w:rPr>
          <w:rFonts w:cs="Times New Roman"/>
        </w:rPr>
        <w:fldChar w:fldCharType="begin"/>
      </w:r>
      <w:r w:rsidR="000C54B0">
        <w:rPr>
          <w:rFonts w:cs="Times New Roman"/>
        </w:rPr>
        <w:instrText xml:space="preserve"> ADDIN ZOTERO_ITEM CSL_CITATION {"citationID":"E7m9vwfT","properties":{"formattedCitation":"[5]","plainCitation":"[5]","noteIndex":0},"citationItems":[{"id":2659,"uris":["http://zotero.org/users/3944343/items/5UDFS4F8"],"itemData":{"id":2659,"type":"article-journal","abstract":"The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0C54B0">
        <w:rPr>
          <w:rFonts w:cs="Times New Roman"/>
        </w:rPr>
        <w:fldChar w:fldCharType="separate"/>
      </w:r>
      <w:r w:rsidR="000C54B0" w:rsidRPr="000C54B0">
        <w:rPr>
          <w:rFonts w:cs="Times New Roman"/>
        </w:rPr>
        <w:t>[5]</w:t>
      </w:r>
      <w:r w:rsidR="000C54B0">
        <w:rPr>
          <w:rFonts w:cs="Times New Roman"/>
        </w:rPr>
        <w:fldChar w:fldCharType="end"/>
      </w:r>
      <w:r w:rsidRPr="00EA268D">
        <w:rPr>
          <w:rFonts w:cs="Times New Roman"/>
        </w:rPr>
        <w:t xml:space="preserve">. As summarized in </w:t>
      </w:r>
      <w:r w:rsidR="000C54B0">
        <w:rPr>
          <w:rFonts w:cs="Times New Roman"/>
        </w:rPr>
        <w:fldChar w:fldCharType="begin"/>
      </w:r>
      <w:r w:rsidR="000C54B0">
        <w:rPr>
          <w:rFonts w:cs="Times New Roman"/>
        </w:rPr>
        <w:instrText xml:space="preserve"> ADDIN ZOTERO_ITEM CSL_CITATION {"citationID":"qWnQoNHc","properties":{"formattedCitation":"[3]","plainCitation":"[3]","noteIndex":0},"citationItems":[{"id":602,"uris":["http://zotero.org/users/3944343/items/HZZS7WRA"],"itemData":{"id":602,"type":"article-journal","abstract":"The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0C54B0">
        <w:rPr>
          <w:rFonts w:cs="Times New Roman"/>
        </w:rPr>
        <w:fldChar w:fldCharType="separate"/>
      </w:r>
      <w:r w:rsidR="000C54B0" w:rsidRPr="000C54B0">
        <w:rPr>
          <w:rFonts w:cs="Times New Roman"/>
        </w:rPr>
        <w:t>[3]</w:t>
      </w:r>
      <w:r w:rsidR="000C54B0">
        <w:rPr>
          <w:rFonts w:cs="Times New Roman"/>
        </w:rPr>
        <w:fldChar w:fldCharType="end"/>
      </w:r>
      <w:r w:rsidRPr="00EA268D">
        <w:rPr>
          <w:rFonts w:cs="Times New Roman"/>
        </w:rPr>
        <w:t xml:space="preserve">, the blocks building types </w:t>
      </w:r>
      <w:r w:rsidR="00437AE3">
        <w:rPr>
          <w:rFonts w:cs="Times New Roman"/>
        </w:rPr>
        <w:t xml:space="preserve">at the central location of the city, next to </w:t>
      </w:r>
      <w:proofErr w:type="spellStart"/>
      <w:r w:rsidR="00437AE3">
        <w:rPr>
          <w:rFonts w:cs="Times New Roman"/>
        </w:rPr>
        <w:t>Monoprix</w:t>
      </w:r>
      <w:proofErr w:type="spellEnd"/>
      <w:r w:rsidR="00437AE3">
        <w:rPr>
          <w:rFonts w:cs="Times New Roman"/>
        </w:rPr>
        <w:t xml:space="preserve"> building (MNP) is selected as the representative of urban conditions. In this study, Post 80s Medium Office </w:t>
      </w:r>
      <w:commentRangeStart w:id="4"/>
      <w:commentRangeStart w:id="5"/>
      <w:r w:rsidR="00437AE3">
        <w:rPr>
          <w:rFonts w:cs="Times New Roman"/>
        </w:rPr>
        <w:t xml:space="preserve">4B </w:t>
      </w:r>
      <w:commentRangeEnd w:id="4"/>
      <w:r w:rsidR="00E25682">
        <w:rPr>
          <w:rStyle w:val="CommentReference"/>
        </w:rPr>
        <w:commentReference w:id="4"/>
      </w:r>
      <w:commentRangeEnd w:id="5"/>
      <w:r w:rsidR="00101F4B">
        <w:rPr>
          <w:rStyle w:val="CommentReference"/>
        </w:rPr>
        <w:commentReference w:id="5"/>
      </w:r>
      <w:r w:rsidR="00437AE3">
        <w:rPr>
          <w:rFonts w:cs="Times New Roman"/>
        </w:rPr>
        <w:t>from DOE website</w:t>
      </w:r>
      <w:r w:rsidR="003B5B9E">
        <w:rPr>
          <w:rFonts w:cs="Times New Roman"/>
        </w:rPr>
        <w:t xml:space="preserve"> </w:t>
      </w:r>
      <w:r w:rsidR="006D718E">
        <w:rPr>
          <w:rFonts w:cs="Times New Roman"/>
        </w:rPr>
        <w:fldChar w:fldCharType="begin"/>
      </w:r>
      <w:r w:rsidR="006D718E">
        <w:rPr>
          <w:rFonts w:cs="Times New Roman"/>
        </w:rPr>
        <w:instrText xml:space="preserve"> ADDIN ZOTERO_ITEM CSL_CITATION {"citationID":"6aUbXnLD","properties":{"formattedCitation":"[6]","plainCitation":"[6]","noteIndex":0},"citationItems":[{"id":1153,"uris":["http://zotero.org/users/3944343/items/4FX7T9CI"],"itemData":{"id":1153,"type":"webpage","abstract":"DOE,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6D718E">
        <w:rPr>
          <w:rFonts w:cs="Times New Roman"/>
        </w:rPr>
        <w:fldChar w:fldCharType="separate"/>
      </w:r>
      <w:r w:rsidR="006D718E" w:rsidRPr="006D718E">
        <w:rPr>
          <w:rFonts w:cs="Times New Roman"/>
        </w:rPr>
        <w:t>[6]</w:t>
      </w:r>
      <w:r w:rsidR="006D718E">
        <w:rPr>
          <w:rFonts w:cs="Times New Roman"/>
        </w:rPr>
        <w:fldChar w:fldCharType="end"/>
      </w:r>
      <w:r w:rsidR="006D718E">
        <w:rPr>
          <w:rFonts w:cs="Times New Roman"/>
        </w:rPr>
        <w:t xml:space="preserve"> </w:t>
      </w:r>
      <w:r w:rsidR="00437AE3">
        <w:rPr>
          <w:rFonts w:cs="Times New Roman"/>
        </w:rPr>
        <w:t xml:space="preserve">has been used as the prototype building energy model, while </w:t>
      </w:r>
      <w:r w:rsidR="006D718E">
        <w:rPr>
          <w:rFonts w:cs="Times New Roman"/>
        </w:rPr>
        <w:fldChar w:fldCharType="begin"/>
      </w:r>
      <w:r w:rsidR="006D718E">
        <w:rPr>
          <w:rFonts w:cs="Times New Roman"/>
        </w:rPr>
        <w:instrText xml:space="preserve"> ADDIN ZOTERO_ITEM CSL_CITATION {"citationID":"pYfGk1Tb","properties":{"formattedCitation":"[3]","plainCitation":"[3]","noteIndex":0},"citationItems":[{"id":602,"uris":["http://zotero.org/users/3944343/items/HZZS7WRA"],"itemData":{"id":602,"type":"article-journal","abstract":"The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schema":"https://github.com/citation-style-language/schema/raw/master/csl-citation.json"} </w:instrText>
      </w:r>
      <w:r w:rsidR="006D718E">
        <w:rPr>
          <w:rFonts w:cs="Times New Roman"/>
        </w:rPr>
        <w:fldChar w:fldCharType="separate"/>
      </w:r>
      <w:r w:rsidR="006D718E" w:rsidRPr="006D718E">
        <w:rPr>
          <w:rFonts w:cs="Times New Roman"/>
        </w:rPr>
        <w:t>[3]</w:t>
      </w:r>
      <w:r w:rsidR="006D718E">
        <w:rPr>
          <w:rFonts w:cs="Times New Roman"/>
        </w:rPr>
        <w:fldChar w:fldCharType="end"/>
      </w:r>
      <w:r w:rsidR="006D718E">
        <w:rPr>
          <w:rFonts w:cs="Times New Roman"/>
        </w:rPr>
        <w:t xml:space="preserve"> </w:t>
      </w:r>
      <w:r w:rsidR="00437AE3">
        <w:rPr>
          <w:rFonts w:cs="Times New Roman"/>
        </w:rPr>
        <w:t>defined the MNP internal heat gains type as residential.</w:t>
      </w:r>
    </w:p>
    <w:p w14:paraId="78851FBC" w14:textId="48D1B71C" w:rsidR="00FB53F9" w:rsidRDefault="00437AE3" w:rsidP="00FB53F9">
      <w:pPr>
        <w:rPr>
          <w:rFonts w:cs="Times New Roman"/>
        </w:rPr>
      </w:pPr>
      <w:commentRangeStart w:id="6"/>
      <w:commentRangeStart w:id="7"/>
      <w:r>
        <w:rPr>
          <w:rFonts w:cs="Times New Roman"/>
        </w:rPr>
        <w:t>As for the</w:t>
      </w:r>
      <w:r w:rsidR="00FB53F9" w:rsidRPr="00EA268D">
        <w:rPr>
          <w:rFonts w:cs="Times New Roman"/>
        </w:rPr>
        <w:t xml:space="preserve"> forcing weather observations dataset</w:t>
      </w:r>
      <w:commentRangeEnd w:id="6"/>
      <w:r w:rsidR="00E25682">
        <w:rPr>
          <w:rStyle w:val="CommentReference"/>
        </w:rPr>
        <w:commentReference w:id="6"/>
      </w:r>
      <w:commentRangeEnd w:id="7"/>
      <w:r w:rsidR="00101F4B">
        <w:rPr>
          <w:rStyle w:val="CommentReference"/>
        </w:rPr>
        <w:commentReference w:id="7"/>
      </w:r>
      <w:r>
        <w:rPr>
          <w:rFonts w:cs="Times New Roman"/>
        </w:rPr>
        <w:t xml:space="preserve">, it is formatted as hourly </w:t>
      </w:r>
      <w:r w:rsidR="004D5470">
        <w:rPr>
          <w:rFonts w:cs="Times New Roman"/>
        </w:rPr>
        <w:t xml:space="preserve">EPW </w:t>
      </w:r>
      <w:r>
        <w:rPr>
          <w:rFonts w:cs="Times New Roman"/>
        </w:rPr>
        <w:t xml:space="preserve">file from minutely measurements of the reference weather station located at </w:t>
      </w:r>
      <w:proofErr w:type="spellStart"/>
      <w:r>
        <w:rPr>
          <w:rFonts w:cs="Times New Roman"/>
        </w:rPr>
        <w:t>Mondouzil</w:t>
      </w:r>
      <w:proofErr w:type="spellEnd"/>
      <w:r>
        <w:rPr>
          <w:rFonts w:cs="Times New Roman"/>
        </w:rPr>
        <w:t xml:space="preserve"> (MON). It should be noted that there were some missing data during the 14 months experiments. And the missing data has been filled will interpolated data </w:t>
      </w:r>
      <w:commentRangeStart w:id="8"/>
      <w:commentRangeStart w:id="9"/>
      <w:r>
        <w:rPr>
          <w:rFonts w:cs="Times New Roman"/>
        </w:rPr>
        <w:t>from their neighboring measurements</w:t>
      </w:r>
      <w:commentRangeEnd w:id="8"/>
      <w:r w:rsidR="00E25682">
        <w:rPr>
          <w:rStyle w:val="CommentReference"/>
        </w:rPr>
        <w:commentReference w:id="8"/>
      </w:r>
      <w:commentRangeEnd w:id="9"/>
      <w:r w:rsidR="008D31A8">
        <w:rPr>
          <w:rStyle w:val="CommentReference"/>
        </w:rPr>
        <w:commentReference w:id="9"/>
      </w:r>
      <w:r>
        <w:rPr>
          <w:rFonts w:cs="Times New Roman"/>
        </w:rPr>
        <w:t xml:space="preserve"> before they were formatted as hourly </w:t>
      </w:r>
      <w:r w:rsidR="004D5470">
        <w:rPr>
          <w:rFonts w:cs="Times New Roman"/>
        </w:rPr>
        <w:t xml:space="preserve">EPW </w:t>
      </w:r>
      <w:r>
        <w:rPr>
          <w:rFonts w:cs="Times New Roman"/>
        </w:rPr>
        <w:t xml:space="preserve">file. </w:t>
      </w:r>
      <w:commentRangeStart w:id="10"/>
      <w:r>
        <w:rPr>
          <w:rFonts w:cs="Times New Roman"/>
        </w:rPr>
        <w:t xml:space="preserve">Specifically, the dry bulb air temperature, atmospheric pressure, relative </w:t>
      </w:r>
      <w:r w:rsidR="003B5B9E">
        <w:rPr>
          <w:rFonts w:cs="Times New Roman"/>
        </w:rPr>
        <w:t>humidity,</w:t>
      </w:r>
      <w:r>
        <w:rPr>
          <w:rFonts w:cs="Times New Roman"/>
        </w:rPr>
        <w:t xml:space="preserve"> and dew point have been calculated from rural field measurements to </w:t>
      </w:r>
      <w:r w:rsidR="003B5B9E">
        <w:rPr>
          <w:rFonts w:cs="Times New Roman"/>
        </w:rPr>
        <w:t xml:space="preserve">create the hourly </w:t>
      </w:r>
      <w:r w:rsidR="004D5470">
        <w:rPr>
          <w:rFonts w:cs="Times New Roman"/>
        </w:rPr>
        <w:t>EPW</w:t>
      </w:r>
      <w:r w:rsidR="003B5B9E">
        <w:rPr>
          <w:rFonts w:cs="Times New Roman"/>
        </w:rPr>
        <w:t xml:space="preserve"> file</w:t>
      </w:r>
      <w:commentRangeEnd w:id="10"/>
      <w:r w:rsidR="00E25682">
        <w:rPr>
          <w:rStyle w:val="CommentReference"/>
        </w:rPr>
        <w:commentReference w:id="10"/>
      </w:r>
      <w:r w:rsidR="003B5B9E">
        <w:rPr>
          <w:rFonts w:cs="Times New Roman"/>
        </w:rPr>
        <w:t xml:space="preserve">. </w:t>
      </w:r>
      <w:r w:rsidR="00FB53F9" w:rsidRPr="00EA268D">
        <w:rPr>
          <w:rFonts w:cs="Times New Roman"/>
        </w:rPr>
        <w:t xml:space="preserve">The validating weather observations are compared to the model predictions of air temperature within building heights on a </w:t>
      </w:r>
      <w:r w:rsidR="003B5B9E">
        <w:rPr>
          <w:rFonts w:cs="Times New Roman"/>
        </w:rPr>
        <w:t>5mins</w:t>
      </w:r>
      <w:r w:rsidR="00FB53F9" w:rsidRPr="00EA268D">
        <w:rPr>
          <w:rFonts w:cs="Times New Roman"/>
        </w:rPr>
        <w:t xml:space="preserve"> basis.</w:t>
      </w:r>
      <w:r w:rsidR="004D5470">
        <w:rPr>
          <w:rFonts w:cs="Times New Roman"/>
        </w:rPr>
        <w:t xml:space="preserve"> As illustrated from the below figure, the air temperature sensor is installed at the top of the </w:t>
      </w:r>
      <w:proofErr w:type="spellStart"/>
      <w:r w:rsidR="004D5470">
        <w:rPr>
          <w:rFonts w:cs="Times New Roman"/>
        </w:rPr>
        <w:t>Pomme</w:t>
      </w:r>
      <w:proofErr w:type="spellEnd"/>
      <w:r w:rsidR="004D5470">
        <w:rPr>
          <w:rFonts w:cs="Times New Roman"/>
        </w:rPr>
        <w:t xml:space="preserve"> street, with a height of </w:t>
      </w:r>
      <w:commentRangeStart w:id="11"/>
      <w:r w:rsidR="004D5470">
        <w:rPr>
          <w:rFonts w:cs="Times New Roman"/>
        </w:rPr>
        <w:t>19m ab</w:t>
      </w:r>
      <w:commentRangeEnd w:id="11"/>
      <w:r w:rsidR="00E25682">
        <w:rPr>
          <w:rStyle w:val="CommentReference"/>
        </w:rPr>
        <w:commentReference w:id="11"/>
      </w:r>
      <w:r w:rsidR="004D5470">
        <w:rPr>
          <w:rFonts w:cs="Times New Roman"/>
        </w:rPr>
        <w:t xml:space="preserve">ove the ground level </w:t>
      </w:r>
      <w:r w:rsidR="0049387E">
        <w:rPr>
          <w:rFonts w:cs="Times New Roman"/>
        </w:rPr>
        <w:fldChar w:fldCharType="begin"/>
      </w:r>
      <w:r w:rsidR="0049387E">
        <w:rPr>
          <w:rFonts w:cs="Times New Roman"/>
        </w:rPr>
        <w:instrText xml:space="preserve"> ADDIN ZOTERO_ITEM CSL_CITATION {"citationID":"bd1EU4vY","properties":{"formattedCitation":"[3], [5]","plainCitation":"[3], [5]","noteIndex":0},"citationItems":[{"id":602,"uris":["http://zotero.org/users/3944343/items/HZZS7WRA"],"itemData":{"id":602,"type":"article-journal","abstract":"The increase in air temperature produced by urbanization, a phenomenon known as the urban heat island (UHI) effect, is often neglected in current building energy simulation practices. The UHI effect can have an impact on the energy consumption of buildings, especially those with low internal heat gains or with an inherent close interaction with the outdoor environment (e.g. naturally-ventilated buildings). This paper presents an urban weather generator (UWG) to calculate air temperatures inside urban canyons from measurements at an operational weather station located in an open area outside a city. The model can be used alone or integrated into existing programmes in order to account for the UHI effect in building energy simulations. The UWG is evaluated against field data from Basel (Switzerland) and Toulouse (France). The error of UWG predictions stays within the range of air temperature variability observed in different locations of the same urban area.","container-title":"Journal of Building Performance Simulation","DOI":"10.1080/19401493.2012.718797","ISSN":"1940-1493","issue":"4","note":"publisher: Taylor &amp; Francis\n_eprint: https://doi.org/10.1080/19401493.2012.718797","page":"269-281","source":"Taylor and Francis+NEJM","title":"The urban weather generator","volume":"6","author":[{"family":"Bueno","given":"Bruno"},{"family":"Norford","given":"Leslie"},{"family":"Hidalgo","given":"Julia"},{"family":"Pigeon","given":"Grégoire"}],"issued":{"date-parts":[["2013",7,1]]}}},{"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49387E">
        <w:rPr>
          <w:rFonts w:cs="Times New Roman"/>
        </w:rPr>
        <w:fldChar w:fldCharType="separate"/>
      </w:r>
      <w:r w:rsidR="0049387E" w:rsidRPr="0049387E">
        <w:rPr>
          <w:rFonts w:cs="Times New Roman"/>
        </w:rPr>
        <w:t>[3], [5]</w:t>
      </w:r>
      <w:r w:rsidR="0049387E">
        <w:rPr>
          <w:rFonts w:cs="Times New Roman"/>
        </w:rPr>
        <w:fldChar w:fldCharType="end"/>
      </w:r>
      <w:r w:rsidR="004D5470">
        <w:rPr>
          <w:rFonts w:cs="Times New Roman"/>
        </w:rPr>
        <w:t>.</w:t>
      </w:r>
    </w:p>
    <w:p w14:paraId="0F668FAD" w14:textId="77777777" w:rsidR="00004BC0" w:rsidRDefault="00004BC0" w:rsidP="007B0092">
      <w:pPr>
        <w:keepNext/>
        <w:jc w:val="center"/>
      </w:pPr>
      <w:r w:rsidRPr="00004BC0">
        <w:rPr>
          <w:rFonts w:cs="Times New Roman"/>
          <w:noProof/>
        </w:rPr>
        <w:lastRenderedPageBreak/>
        <w:drawing>
          <wp:inline distT="0" distB="0" distL="0" distR="0" wp14:anchorId="1506D575" wp14:editId="5D681FAD">
            <wp:extent cx="3138221" cy="3081481"/>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148409" cy="3091484"/>
                    </a:xfrm>
                    <a:prstGeom prst="rect">
                      <a:avLst/>
                    </a:prstGeom>
                  </pic:spPr>
                </pic:pic>
              </a:graphicData>
            </a:graphic>
          </wp:inline>
        </w:drawing>
      </w:r>
    </w:p>
    <w:p w14:paraId="448D34C9" w14:textId="5A33552F" w:rsidR="00004BC0" w:rsidRPr="00EA268D" w:rsidRDefault="00004BC0" w:rsidP="007B0092">
      <w:pPr>
        <w:pStyle w:val="Caption"/>
        <w:rPr>
          <w:rFonts w:cs="Times New Roman"/>
        </w:rPr>
      </w:pPr>
      <w:r>
        <w:t xml:space="preserve">Figure </w:t>
      </w:r>
      <w:fldSimple w:instr=" SEQ Figure \* ARABIC ">
        <w:r w:rsidR="0066520B">
          <w:rPr>
            <w:noProof/>
          </w:rPr>
          <w:t>3</w:t>
        </w:r>
      </w:fldSimple>
      <w:r>
        <w:t xml:space="preserve"> Schematic view of the MNP site from </w:t>
      </w:r>
      <w:r w:rsidRPr="00004BC0">
        <w:t>CAPITOUL</w:t>
      </w:r>
      <w:r>
        <w:t xml:space="preserve"> campaign</w:t>
      </w:r>
      <w:r w:rsidR="00AC044F">
        <w:t xml:space="preserve"> </w:t>
      </w:r>
      <w:r w:rsidR="00AC044F">
        <w:fldChar w:fldCharType="begin"/>
      </w:r>
      <w:r w:rsidR="00AC044F">
        <w:instrText xml:space="preserve"> ADDIN ZOTERO_ITEM CSL_CITATION {"citationID":"RE4QIh15","properties":{"formattedCitation":"[5]","plainCitation":"[5]","noteIndex":0},"citationItems":[{"id":2659,"uris":["http://zotero.org/users/3944343/items/5UDFS4F8"],"itemData":{"id":2659,"type":"article-journal","abstract":"The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AC044F">
        <w:fldChar w:fldCharType="separate"/>
      </w:r>
      <w:r w:rsidR="00AC044F" w:rsidRPr="00AC044F">
        <w:rPr>
          <w:rFonts w:cs="Times New Roman"/>
        </w:rPr>
        <w:t>[5]</w:t>
      </w:r>
      <w:r w:rsidR="00AC044F">
        <w:fldChar w:fldCharType="end"/>
      </w:r>
    </w:p>
    <w:tbl>
      <w:tblPr>
        <w:tblW w:w="6240" w:type="dxa"/>
        <w:jc w:val="center"/>
        <w:tblLook w:val="04A0" w:firstRow="1" w:lastRow="0" w:firstColumn="1" w:lastColumn="0" w:noHBand="0" w:noVBand="1"/>
      </w:tblPr>
      <w:tblGrid>
        <w:gridCol w:w="960"/>
        <w:gridCol w:w="2630"/>
        <w:gridCol w:w="2650"/>
      </w:tblGrid>
      <w:tr w:rsidR="007C05E6" w:rsidRPr="007C05E6" w14:paraId="0EDD6197" w14:textId="77777777" w:rsidTr="009721B4">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3EF89D4" w14:textId="33BFC93D" w:rsidR="007C05E6" w:rsidRPr="007C05E6" w:rsidRDefault="007C05E6" w:rsidP="007C05E6">
            <w:pPr>
              <w:spacing w:after="0" w:line="240" w:lineRule="auto"/>
              <w:jc w:val="center"/>
              <w:rPr>
                <w:rFonts w:eastAsia="Times New Roman" w:cs="Times New Roman"/>
                <w:color w:val="000000"/>
              </w:rPr>
            </w:pPr>
          </w:p>
        </w:tc>
        <w:tc>
          <w:tcPr>
            <w:tcW w:w="2630" w:type="dxa"/>
            <w:tcBorders>
              <w:top w:val="single" w:sz="8" w:space="0" w:color="auto"/>
              <w:left w:val="nil"/>
              <w:bottom w:val="single" w:sz="8" w:space="0" w:color="auto"/>
              <w:right w:val="single" w:sz="8" w:space="0" w:color="auto"/>
            </w:tcBorders>
            <w:shd w:val="clear" w:color="auto" w:fill="auto"/>
            <w:noWrap/>
            <w:vAlign w:val="center"/>
            <w:hideMark/>
          </w:tcPr>
          <w:p w14:paraId="27877AA2" w14:textId="5F980120" w:rsidR="007C05E6" w:rsidRPr="007C05E6" w:rsidRDefault="007C05E6" w:rsidP="007C05E6">
            <w:pPr>
              <w:spacing w:after="0" w:line="240" w:lineRule="auto"/>
              <w:jc w:val="center"/>
              <w:rPr>
                <w:rFonts w:eastAsia="Times New Roman" w:cs="Times New Roman"/>
                <w:color w:val="000000"/>
              </w:rPr>
            </w:pPr>
          </w:p>
        </w:tc>
        <w:tc>
          <w:tcPr>
            <w:tcW w:w="2650" w:type="dxa"/>
            <w:tcBorders>
              <w:top w:val="single" w:sz="8" w:space="0" w:color="auto"/>
              <w:left w:val="nil"/>
              <w:bottom w:val="single" w:sz="8" w:space="0" w:color="auto"/>
              <w:right w:val="single" w:sz="8" w:space="0" w:color="auto"/>
            </w:tcBorders>
            <w:shd w:val="clear" w:color="auto" w:fill="auto"/>
            <w:noWrap/>
            <w:vAlign w:val="center"/>
            <w:hideMark/>
          </w:tcPr>
          <w:p w14:paraId="137872E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MNP</w:t>
            </w:r>
          </w:p>
        </w:tc>
      </w:tr>
      <w:tr w:rsidR="007C05E6" w:rsidRPr="007C05E6" w14:paraId="1698E797" w14:textId="77777777" w:rsidTr="009721B4">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DF5848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UWG</w:t>
            </w:r>
          </w:p>
        </w:tc>
        <w:tc>
          <w:tcPr>
            <w:tcW w:w="2630" w:type="dxa"/>
            <w:tcBorders>
              <w:top w:val="nil"/>
              <w:left w:val="nil"/>
              <w:bottom w:val="nil"/>
              <w:right w:val="single" w:sz="8" w:space="0" w:color="auto"/>
            </w:tcBorders>
            <w:shd w:val="clear" w:color="auto" w:fill="auto"/>
            <w:vAlign w:val="center"/>
            <w:hideMark/>
          </w:tcPr>
          <w:p w14:paraId="2EE9B1AB"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Theta of Canyon</w:t>
            </w:r>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51AE4F"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-56</w:t>
            </w:r>
          </w:p>
        </w:tc>
      </w:tr>
      <w:tr w:rsidR="007C05E6" w:rsidRPr="007C05E6" w14:paraId="7AF5E987" w14:textId="77777777" w:rsidTr="009721B4">
        <w:trPr>
          <w:trHeight w:val="466"/>
          <w:jc w:val="center"/>
        </w:trPr>
        <w:tc>
          <w:tcPr>
            <w:tcW w:w="960" w:type="dxa"/>
            <w:vMerge/>
            <w:tcBorders>
              <w:top w:val="nil"/>
              <w:left w:val="single" w:sz="8" w:space="0" w:color="auto"/>
              <w:bottom w:val="single" w:sz="8" w:space="0" w:color="000000"/>
              <w:right w:val="single" w:sz="8" w:space="0" w:color="auto"/>
            </w:tcBorders>
            <w:vAlign w:val="center"/>
            <w:hideMark/>
          </w:tcPr>
          <w:p w14:paraId="02F94C0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vAlign w:val="center"/>
            <w:hideMark/>
          </w:tcPr>
          <w:p w14:paraId="30E53BB2"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[degree relative to north, -90 to 90]</w:t>
            </w:r>
          </w:p>
        </w:tc>
        <w:tc>
          <w:tcPr>
            <w:tcW w:w="2650" w:type="dxa"/>
            <w:vMerge/>
            <w:tcBorders>
              <w:top w:val="nil"/>
              <w:left w:val="single" w:sz="8" w:space="0" w:color="auto"/>
              <w:bottom w:val="single" w:sz="8" w:space="0" w:color="000000"/>
              <w:right w:val="single" w:sz="8" w:space="0" w:color="auto"/>
            </w:tcBorders>
            <w:vAlign w:val="center"/>
            <w:hideMark/>
          </w:tcPr>
          <w:p w14:paraId="652FEF22" w14:textId="77777777" w:rsidR="007C05E6" w:rsidRPr="007C05E6" w:rsidRDefault="007C05E6" w:rsidP="007C05E6">
            <w:pPr>
              <w:spacing w:after="0" w:line="240" w:lineRule="auto"/>
              <w:rPr>
                <w:rFonts w:eastAsia="Times New Roman" w:cs="Times New Roman"/>
                <w:color w:val="000000"/>
              </w:rPr>
            </w:pPr>
          </w:p>
        </w:tc>
      </w:tr>
      <w:tr w:rsidR="007C05E6" w:rsidRPr="007C05E6" w14:paraId="38EF728E"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470CDBC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53572A6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Mean building heights[m]</w:t>
            </w:r>
          </w:p>
        </w:tc>
        <w:tc>
          <w:tcPr>
            <w:tcW w:w="2650" w:type="dxa"/>
            <w:tcBorders>
              <w:top w:val="nil"/>
              <w:left w:val="nil"/>
              <w:bottom w:val="single" w:sz="8" w:space="0" w:color="auto"/>
              <w:right w:val="single" w:sz="8" w:space="0" w:color="auto"/>
            </w:tcBorders>
            <w:shd w:val="clear" w:color="auto" w:fill="auto"/>
            <w:noWrap/>
            <w:vAlign w:val="center"/>
            <w:hideMark/>
          </w:tcPr>
          <w:p w14:paraId="52022FC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20</w:t>
            </w:r>
          </w:p>
        </w:tc>
      </w:tr>
      <w:tr w:rsidR="007C05E6" w:rsidRPr="007C05E6" w14:paraId="411A3C58"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550A913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1170FC51"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Urban domain height [m]</w:t>
            </w:r>
          </w:p>
        </w:tc>
        <w:tc>
          <w:tcPr>
            <w:tcW w:w="2650" w:type="dxa"/>
            <w:tcBorders>
              <w:top w:val="nil"/>
              <w:left w:val="nil"/>
              <w:bottom w:val="single" w:sz="8" w:space="0" w:color="auto"/>
              <w:right w:val="single" w:sz="8" w:space="0" w:color="auto"/>
            </w:tcBorders>
            <w:shd w:val="clear" w:color="auto" w:fill="auto"/>
            <w:noWrap/>
            <w:vAlign w:val="center"/>
            <w:hideMark/>
          </w:tcPr>
          <w:p w14:paraId="368C580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60</w:t>
            </w:r>
          </w:p>
        </w:tc>
      </w:tr>
      <w:tr w:rsidR="007C05E6" w:rsidRPr="007C05E6" w14:paraId="540B436D" w14:textId="77777777" w:rsidTr="009721B4">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2689C51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0E5B34B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Albedo (roof, wall, veg)</w:t>
            </w:r>
          </w:p>
        </w:tc>
        <w:tc>
          <w:tcPr>
            <w:tcW w:w="2650" w:type="dxa"/>
            <w:tcBorders>
              <w:top w:val="nil"/>
              <w:left w:val="nil"/>
              <w:bottom w:val="single" w:sz="8" w:space="0" w:color="auto"/>
              <w:right w:val="single" w:sz="8" w:space="0" w:color="auto"/>
            </w:tcBorders>
            <w:shd w:val="clear" w:color="auto" w:fill="auto"/>
            <w:noWrap/>
            <w:vAlign w:val="center"/>
            <w:hideMark/>
          </w:tcPr>
          <w:p w14:paraId="5C0201C8"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0.25, 0.25, 0.25</w:t>
            </w:r>
          </w:p>
        </w:tc>
      </w:tr>
      <w:tr w:rsidR="007C05E6" w:rsidRPr="007C05E6" w14:paraId="3811F689"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F268A6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nil"/>
              <w:right w:val="single" w:sz="8" w:space="0" w:color="auto"/>
            </w:tcBorders>
            <w:shd w:val="clear" w:color="auto" w:fill="auto"/>
            <w:noWrap/>
            <w:vAlign w:val="center"/>
            <w:hideMark/>
          </w:tcPr>
          <w:p w14:paraId="1498A182" w14:textId="65700BE7" w:rsidR="007C05E6" w:rsidRPr="007C05E6" w:rsidRDefault="007C05E6" w:rsidP="007C05E6">
            <w:pPr>
              <w:spacing w:after="0" w:line="240" w:lineRule="auto"/>
              <w:jc w:val="center"/>
              <w:rPr>
                <w:rFonts w:eastAsia="Times New Roman" w:cs="Times New Roman"/>
                <w:b/>
                <w:bCs/>
                <w:color w:val="000000"/>
              </w:rPr>
            </w:pPr>
            <w:proofErr w:type="spellStart"/>
            <w:r w:rsidRPr="007C05E6">
              <w:rPr>
                <w:rFonts w:eastAsia="Times New Roman" w:cs="Times New Roman"/>
                <w:b/>
                <w:bCs/>
                <w:color w:val="000000"/>
              </w:rPr>
              <w:t>Emissitivities</w:t>
            </w:r>
            <w:proofErr w:type="spellEnd"/>
          </w:p>
        </w:tc>
        <w:tc>
          <w:tcPr>
            <w:tcW w:w="265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E78B704" w14:textId="77777777" w:rsidR="007C05E6" w:rsidRPr="007C05E6" w:rsidRDefault="007C05E6" w:rsidP="007C05E6">
            <w:pPr>
              <w:spacing w:after="0" w:line="240" w:lineRule="auto"/>
              <w:jc w:val="center"/>
              <w:rPr>
                <w:rFonts w:eastAsia="Times New Roman" w:cs="Times New Roman"/>
                <w:color w:val="000000"/>
              </w:rPr>
            </w:pPr>
            <w:commentRangeStart w:id="12"/>
            <w:r w:rsidRPr="007C05E6">
              <w:rPr>
                <w:rFonts w:eastAsia="Times New Roman" w:cs="Times New Roman"/>
                <w:color w:val="000000"/>
              </w:rPr>
              <w:t>0.95</w:t>
            </w:r>
            <w:commentRangeEnd w:id="12"/>
            <w:r w:rsidR="00E25682">
              <w:rPr>
                <w:rStyle w:val="CommentReference"/>
              </w:rPr>
              <w:commentReference w:id="12"/>
            </w:r>
          </w:p>
        </w:tc>
      </w:tr>
      <w:tr w:rsidR="007C05E6" w:rsidRPr="007C05E6" w14:paraId="6DD49184" w14:textId="77777777" w:rsidTr="009721B4">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242BB6B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nil"/>
              <w:bottom w:val="single" w:sz="8" w:space="0" w:color="auto"/>
              <w:right w:val="single" w:sz="8" w:space="0" w:color="auto"/>
            </w:tcBorders>
            <w:shd w:val="clear" w:color="auto" w:fill="auto"/>
            <w:noWrap/>
            <w:vAlign w:val="center"/>
            <w:hideMark/>
          </w:tcPr>
          <w:p w14:paraId="3C0C84B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t>
            </w:r>
            <w:proofErr w:type="gramStart"/>
            <w:r w:rsidRPr="007C05E6">
              <w:rPr>
                <w:rFonts w:eastAsia="Times New Roman" w:cs="Times New Roman"/>
                <w:b/>
                <w:bCs/>
                <w:color w:val="000000"/>
              </w:rPr>
              <w:t>roof</w:t>
            </w:r>
            <w:proofErr w:type="gramEnd"/>
            <w:r w:rsidRPr="007C05E6">
              <w:rPr>
                <w:rFonts w:eastAsia="Times New Roman" w:cs="Times New Roman"/>
                <w:b/>
                <w:bCs/>
                <w:color w:val="000000"/>
              </w:rPr>
              <w:t>, wall)</w:t>
            </w:r>
          </w:p>
        </w:tc>
        <w:tc>
          <w:tcPr>
            <w:tcW w:w="2650" w:type="dxa"/>
            <w:vMerge/>
            <w:tcBorders>
              <w:top w:val="nil"/>
              <w:left w:val="single" w:sz="8" w:space="0" w:color="auto"/>
              <w:bottom w:val="single" w:sz="8" w:space="0" w:color="000000"/>
              <w:right w:val="single" w:sz="8" w:space="0" w:color="auto"/>
            </w:tcBorders>
            <w:vAlign w:val="center"/>
            <w:hideMark/>
          </w:tcPr>
          <w:p w14:paraId="474CF15F" w14:textId="77777777" w:rsidR="007C05E6" w:rsidRPr="007C05E6" w:rsidRDefault="007C05E6" w:rsidP="007C05E6">
            <w:pPr>
              <w:spacing w:after="0" w:line="240" w:lineRule="auto"/>
              <w:rPr>
                <w:rFonts w:eastAsia="Times New Roman" w:cs="Times New Roman"/>
                <w:color w:val="000000"/>
              </w:rPr>
            </w:pPr>
          </w:p>
        </w:tc>
      </w:tr>
      <w:tr w:rsidR="007C05E6" w:rsidRPr="007C05E6" w14:paraId="375EA75B"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0EDF6426"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2B11CE9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Others</w:t>
            </w:r>
          </w:p>
        </w:tc>
        <w:tc>
          <w:tcPr>
            <w:tcW w:w="2650" w:type="dxa"/>
            <w:tcBorders>
              <w:top w:val="nil"/>
              <w:left w:val="nil"/>
              <w:bottom w:val="nil"/>
              <w:right w:val="single" w:sz="8" w:space="0" w:color="auto"/>
            </w:tcBorders>
            <w:shd w:val="clear" w:color="auto" w:fill="auto"/>
            <w:noWrap/>
            <w:vAlign w:val="center"/>
            <w:hideMark/>
          </w:tcPr>
          <w:p w14:paraId="652E2C19"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Fveg_G</w:t>
            </w:r>
            <w:proofErr w:type="spellEnd"/>
            <w:r w:rsidRPr="007C05E6">
              <w:rPr>
                <w:rFonts w:eastAsia="Times New Roman" w:cs="Times New Roman"/>
                <w:color w:val="000000"/>
              </w:rPr>
              <w:t xml:space="preserve"> = 0.2;</w:t>
            </w:r>
          </w:p>
        </w:tc>
      </w:tr>
      <w:tr w:rsidR="007C05E6" w:rsidRPr="007C05E6" w14:paraId="7485CC24" w14:textId="77777777" w:rsidTr="009721B4">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45471398"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52C77746"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49379617"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Fbare_G</w:t>
            </w:r>
            <w:proofErr w:type="spellEnd"/>
            <w:r w:rsidRPr="007C05E6">
              <w:rPr>
                <w:rFonts w:eastAsia="Times New Roman" w:cs="Times New Roman"/>
                <w:color w:val="000000"/>
              </w:rPr>
              <w:t xml:space="preserve"> = 0;</w:t>
            </w:r>
          </w:p>
        </w:tc>
      </w:tr>
      <w:tr w:rsidR="007C05E6" w:rsidRPr="007C05E6" w14:paraId="517E5F1C" w14:textId="77777777" w:rsidTr="009721B4">
        <w:trPr>
          <w:trHeight w:val="300"/>
          <w:jc w:val="center"/>
        </w:trPr>
        <w:tc>
          <w:tcPr>
            <w:tcW w:w="960" w:type="dxa"/>
            <w:vMerge/>
            <w:tcBorders>
              <w:top w:val="nil"/>
              <w:left w:val="single" w:sz="8" w:space="0" w:color="auto"/>
              <w:bottom w:val="single" w:sz="4" w:space="0" w:color="auto"/>
              <w:right w:val="single" w:sz="8" w:space="0" w:color="auto"/>
            </w:tcBorders>
            <w:vAlign w:val="center"/>
            <w:hideMark/>
          </w:tcPr>
          <w:p w14:paraId="4BF56E79"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8" w:space="0" w:color="auto"/>
              <w:bottom w:val="single" w:sz="8" w:space="0" w:color="000000"/>
              <w:right w:val="single" w:sz="8" w:space="0" w:color="auto"/>
            </w:tcBorders>
            <w:vAlign w:val="center"/>
            <w:hideMark/>
          </w:tcPr>
          <w:p w14:paraId="219BF94B"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single" w:sz="8" w:space="0" w:color="auto"/>
              <w:right w:val="single" w:sz="8" w:space="0" w:color="auto"/>
            </w:tcBorders>
            <w:shd w:val="clear" w:color="auto" w:fill="auto"/>
            <w:noWrap/>
            <w:vAlign w:val="center"/>
            <w:hideMark/>
          </w:tcPr>
          <w:p w14:paraId="30396A00" w14:textId="77777777" w:rsid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Fimp_G</w:t>
            </w:r>
            <w:proofErr w:type="spellEnd"/>
            <w:r w:rsidRPr="007C05E6">
              <w:rPr>
                <w:rFonts w:eastAsia="Times New Roman" w:cs="Times New Roman"/>
                <w:color w:val="000000"/>
              </w:rPr>
              <w:t xml:space="preserve"> = 0.8</w:t>
            </w:r>
          </w:p>
          <w:p w14:paraId="74A07729" w14:textId="1312EDF1" w:rsidR="007E5761" w:rsidRDefault="007E5761" w:rsidP="007C05E6">
            <w:pPr>
              <w:spacing w:after="0" w:line="240" w:lineRule="auto"/>
              <w:jc w:val="center"/>
              <w:rPr>
                <w:rFonts w:eastAsia="Times New Roman" w:cs="Times New Roman"/>
                <w:color w:val="000000"/>
              </w:rPr>
            </w:pPr>
            <w:r>
              <w:rPr>
                <w:rFonts w:eastAsia="Times New Roman" w:cs="Times New Roman"/>
                <w:color w:val="000000"/>
              </w:rPr>
              <w:t xml:space="preserve">Width canyon = 9m </w:t>
            </w:r>
            <w:r w:rsidR="00ED45DB">
              <w:rPr>
                <w:rFonts w:eastAsia="Times New Roman" w:cs="Times New Roman"/>
                <w:color w:val="000000"/>
              </w:rPr>
              <w:fldChar w:fldCharType="begin"/>
            </w:r>
            <w:r w:rsidR="00ED45DB">
              <w:rPr>
                <w:rFonts w:eastAsia="Times New Roman" w:cs="Times New Roman"/>
                <w:color w:val="000000"/>
              </w:rPr>
              <w:instrText xml:space="preserve"> ADDIN ZOTERO_ITEM CSL_CITATION {"citationID":"tSLAlxZJ","properties":{"formattedCitation":"[5]","plainCitation":"[5]","noteIndex":0},"citationItems":[{"id":2659,"uris":["http://zotero.org/users/3944343/items/5UDFS4F8"],"itemData":{"id":2659,"type":"article-journal","abstract":"The CAPITOUL experiment is a joint experimental effort in urban climate, including the energetic exchanges between the surface and the atmosphere, the dynamics of the boundary layer over the city and its interactions with aerosol chemistry. The campaign took place in the city of Toulouse in southwest France, for one year, from February 2004 to February 2005. This allowed the study of both the day-to-day and seasonal variability of urban climate processes. The observational network included surface stations (meteorology, energy balance, chemistry), profilers and, during intensive observing periods, aircraft and balloons.","container-title":"Meteorology and Atmospheric Physics","DOI":"10.1007/s00703-008-0289-4","ISSN":"1436-5065","issue":"3","journalAbbreviation":"Meteorol Atmos Phys","language":"en","page":"135","source":"Springer Link","title":"The Canopy and Aerosol Particles Interactions in TOulouse Urban Layer (CAPITOUL) experiment","volume":"102","author":[{"family":"Masson","given":"V."},{"family":"Gomes","given":"L."},{"family":"Pigeon","given":"G."},{"family":"Liousse","given":"C."},{"family":"Pont","given":"V."},{"family":"Lagouarde","given":"J.-P."},{"family":"Voogt","given":"J."},{"family":"Salmond","given":"J."},{"family":"Oke","given":"T. R."},{"family":"Hidalgo","given":"J."},{"family":"Legain","given":"D."},{"family":"Garrouste","given":"O."},{"family":"Lac","given":"C."},{"family":"Connan","given":"O."},{"family":"Briottet","given":"X."},{"family":"Lachérade","given":"S."},{"family":"Tulet","given":"P."}],"issued":{"date-parts":[["2008",12,4]]}}}],"schema":"https://github.com/citation-style-language/schema/raw/master/csl-citation.json"} </w:instrText>
            </w:r>
            <w:r w:rsidR="00ED45DB">
              <w:rPr>
                <w:rFonts w:eastAsia="Times New Roman" w:cs="Times New Roman"/>
                <w:color w:val="000000"/>
              </w:rPr>
              <w:fldChar w:fldCharType="separate"/>
            </w:r>
            <w:r w:rsidR="00ED45DB" w:rsidRPr="00ED45DB">
              <w:rPr>
                <w:rFonts w:cs="Times New Roman"/>
              </w:rPr>
              <w:t>[5]</w:t>
            </w:r>
            <w:r w:rsidR="00ED45DB">
              <w:rPr>
                <w:rFonts w:eastAsia="Times New Roman" w:cs="Times New Roman"/>
                <w:color w:val="000000"/>
              </w:rPr>
              <w:fldChar w:fldCharType="end"/>
            </w:r>
          </w:p>
          <w:p w14:paraId="77B763D8" w14:textId="6F62F7D1" w:rsidR="007E5761" w:rsidRPr="007C05E6" w:rsidRDefault="007E5761" w:rsidP="007C05E6">
            <w:pPr>
              <w:spacing w:after="0" w:line="240" w:lineRule="auto"/>
              <w:jc w:val="center"/>
              <w:rPr>
                <w:rFonts w:eastAsia="Times New Roman" w:cs="Times New Roman"/>
                <w:color w:val="000000"/>
              </w:rPr>
            </w:pPr>
            <w:r>
              <w:rPr>
                <w:rFonts w:eastAsia="Times New Roman" w:cs="Times New Roman"/>
                <w:color w:val="000000"/>
              </w:rPr>
              <w:t>Width roof = 20m (Google Earth)</w:t>
            </w:r>
          </w:p>
        </w:tc>
      </w:tr>
      <w:tr w:rsidR="007C05E6" w:rsidRPr="007C05E6" w14:paraId="6EE6C4D0" w14:textId="77777777" w:rsidTr="009721B4">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13A8EF"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IDF</w:t>
            </w:r>
          </w:p>
        </w:tc>
        <w:tc>
          <w:tcPr>
            <w:tcW w:w="2630" w:type="dxa"/>
            <w:vMerge w:val="restart"/>
            <w:tcBorders>
              <w:top w:val="nil"/>
              <w:left w:val="single" w:sz="4" w:space="0" w:color="auto"/>
              <w:bottom w:val="nil"/>
              <w:right w:val="single" w:sz="8" w:space="0" w:color="auto"/>
            </w:tcBorders>
            <w:shd w:val="clear" w:color="auto" w:fill="auto"/>
            <w:noWrap/>
            <w:vAlign w:val="center"/>
            <w:hideMark/>
          </w:tcPr>
          <w:p w14:paraId="2544CB0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Prototype IDF models</w:t>
            </w:r>
          </w:p>
        </w:tc>
        <w:tc>
          <w:tcPr>
            <w:tcW w:w="2650" w:type="dxa"/>
            <w:tcBorders>
              <w:top w:val="nil"/>
              <w:left w:val="nil"/>
              <w:bottom w:val="nil"/>
              <w:right w:val="single" w:sz="8" w:space="0" w:color="auto"/>
            </w:tcBorders>
            <w:shd w:val="clear" w:color="auto" w:fill="auto"/>
            <w:noWrap/>
            <w:vAlign w:val="center"/>
            <w:hideMark/>
          </w:tcPr>
          <w:p w14:paraId="5B2D2B66"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Post80s</w:t>
            </w:r>
          </w:p>
        </w:tc>
      </w:tr>
      <w:tr w:rsidR="007C05E6" w:rsidRPr="007C05E6" w14:paraId="1AA2F6F0" w14:textId="77777777" w:rsidTr="009721B4">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26195AD2"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vMerge/>
            <w:tcBorders>
              <w:top w:val="nil"/>
              <w:left w:val="single" w:sz="4" w:space="0" w:color="auto"/>
              <w:bottom w:val="nil"/>
              <w:right w:val="single" w:sz="8" w:space="0" w:color="auto"/>
            </w:tcBorders>
            <w:vAlign w:val="center"/>
            <w:hideMark/>
          </w:tcPr>
          <w:p w14:paraId="35BDFC7D"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noWrap/>
            <w:vAlign w:val="center"/>
            <w:hideMark/>
          </w:tcPr>
          <w:p w14:paraId="548C04DA" w14:textId="77777777" w:rsidR="007C05E6" w:rsidRPr="007C05E6" w:rsidRDefault="007C05E6" w:rsidP="007C05E6">
            <w:pPr>
              <w:spacing w:after="0" w:line="240" w:lineRule="auto"/>
              <w:jc w:val="center"/>
              <w:rPr>
                <w:rFonts w:eastAsia="Times New Roman" w:cs="Times New Roman"/>
                <w:color w:val="000000"/>
              </w:rPr>
            </w:pPr>
            <w:proofErr w:type="spellStart"/>
            <w:r w:rsidRPr="007C05E6">
              <w:rPr>
                <w:rFonts w:eastAsia="Times New Roman" w:cs="Times New Roman"/>
                <w:color w:val="000000"/>
              </w:rPr>
              <w:t>MediumOffice</w:t>
            </w:r>
            <w:proofErr w:type="spellEnd"/>
            <w:r w:rsidRPr="007C05E6">
              <w:rPr>
                <w:rFonts w:eastAsia="Times New Roman" w:cs="Times New Roman"/>
                <w:color w:val="000000"/>
              </w:rPr>
              <w:t xml:space="preserve"> 4B</w:t>
            </w:r>
          </w:p>
        </w:tc>
      </w:tr>
      <w:tr w:rsidR="007C05E6" w:rsidRPr="007C05E6" w14:paraId="359F8FA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78E8238F"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92500"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Internal Gains</w:t>
            </w:r>
          </w:p>
        </w:tc>
        <w:tc>
          <w:tcPr>
            <w:tcW w:w="2650" w:type="dxa"/>
            <w:tcBorders>
              <w:top w:val="single" w:sz="4" w:space="0" w:color="auto"/>
              <w:left w:val="nil"/>
              <w:bottom w:val="single" w:sz="4" w:space="0" w:color="auto"/>
              <w:right w:val="single" w:sz="4" w:space="0" w:color="auto"/>
            </w:tcBorders>
            <w:shd w:val="clear" w:color="auto" w:fill="auto"/>
            <w:noWrap/>
            <w:vAlign w:val="center"/>
            <w:hideMark/>
          </w:tcPr>
          <w:p w14:paraId="7FFD5B2B"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Commercial</w:t>
            </w:r>
          </w:p>
        </w:tc>
      </w:tr>
      <w:tr w:rsidR="007C05E6" w:rsidRPr="007C05E6" w14:paraId="03F4433A" w14:textId="77777777" w:rsidTr="009721B4">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455716CB"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9123FC4"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Cooling System</w:t>
            </w:r>
          </w:p>
        </w:tc>
        <w:tc>
          <w:tcPr>
            <w:tcW w:w="2650" w:type="dxa"/>
            <w:tcBorders>
              <w:top w:val="nil"/>
              <w:left w:val="nil"/>
              <w:bottom w:val="single" w:sz="4" w:space="0" w:color="auto"/>
              <w:right w:val="single" w:sz="4" w:space="0" w:color="auto"/>
            </w:tcBorders>
            <w:shd w:val="clear" w:color="auto" w:fill="auto"/>
            <w:noWrap/>
            <w:vAlign w:val="center"/>
            <w:hideMark/>
          </w:tcPr>
          <w:p w14:paraId="0C2509C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No cooling</w:t>
            </w:r>
          </w:p>
        </w:tc>
      </w:tr>
      <w:tr w:rsidR="007C05E6" w:rsidRPr="007C05E6" w14:paraId="35513A05" w14:textId="77777777" w:rsidTr="009721B4">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4CC3C330"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0D23EE5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Heating System</w:t>
            </w:r>
          </w:p>
        </w:tc>
        <w:tc>
          <w:tcPr>
            <w:tcW w:w="2650" w:type="dxa"/>
            <w:tcBorders>
              <w:top w:val="nil"/>
              <w:left w:val="nil"/>
              <w:bottom w:val="single" w:sz="4" w:space="0" w:color="auto"/>
              <w:right w:val="single" w:sz="4" w:space="0" w:color="auto"/>
            </w:tcBorders>
            <w:shd w:val="clear" w:color="auto" w:fill="auto"/>
            <w:noWrap/>
            <w:vAlign w:val="center"/>
            <w:hideMark/>
          </w:tcPr>
          <w:p w14:paraId="367B5AA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Furnace</w:t>
            </w:r>
          </w:p>
        </w:tc>
      </w:tr>
      <w:tr w:rsidR="007C05E6" w:rsidRPr="007C05E6" w14:paraId="271DAA0C" w14:textId="77777777" w:rsidTr="009721B4">
        <w:trPr>
          <w:trHeight w:val="792"/>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82B8FA3"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nil"/>
              <w:right w:val="single" w:sz="8" w:space="0" w:color="auto"/>
            </w:tcBorders>
            <w:shd w:val="clear" w:color="auto" w:fill="auto"/>
            <w:noWrap/>
            <w:vAlign w:val="center"/>
            <w:hideMark/>
          </w:tcPr>
          <w:p w14:paraId="0A320E13"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Wall</w:t>
            </w:r>
          </w:p>
        </w:tc>
        <w:tc>
          <w:tcPr>
            <w:tcW w:w="2650" w:type="dxa"/>
            <w:tcBorders>
              <w:top w:val="nil"/>
              <w:left w:val="nil"/>
              <w:bottom w:val="nil"/>
              <w:right w:val="single" w:sz="8" w:space="0" w:color="auto"/>
            </w:tcBorders>
            <w:shd w:val="clear" w:color="auto" w:fill="auto"/>
            <w:vAlign w:val="center"/>
            <w:hideMark/>
          </w:tcPr>
          <w:p w14:paraId="3D52A8AC"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Brick 300mm</w:t>
            </w:r>
            <w:r w:rsidRPr="007C05E6">
              <w:rPr>
                <w:rFonts w:eastAsia="Times New Roman" w:cs="Times New Roman"/>
                <w:color w:val="000000"/>
              </w:rPr>
              <w:br/>
              <w:t>Insulation 30mm</w:t>
            </w:r>
          </w:p>
        </w:tc>
      </w:tr>
      <w:tr w:rsidR="007C05E6" w:rsidRPr="007C05E6" w14:paraId="129778F3" w14:textId="77777777" w:rsidTr="009721B4">
        <w:trPr>
          <w:trHeight w:val="828"/>
          <w:jc w:val="center"/>
        </w:trPr>
        <w:tc>
          <w:tcPr>
            <w:tcW w:w="960" w:type="dxa"/>
            <w:vMerge/>
            <w:tcBorders>
              <w:top w:val="single" w:sz="4" w:space="0" w:color="auto"/>
              <w:left w:val="single" w:sz="4" w:space="0" w:color="auto"/>
              <w:bottom w:val="single" w:sz="4" w:space="0" w:color="auto"/>
              <w:right w:val="nil"/>
            </w:tcBorders>
            <w:vAlign w:val="center"/>
            <w:hideMark/>
          </w:tcPr>
          <w:p w14:paraId="381166DA"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A38088"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Roof</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318691E3"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Tile 60mm</w:t>
            </w:r>
            <w:r w:rsidRPr="007C05E6">
              <w:rPr>
                <w:rFonts w:eastAsia="Times New Roman" w:cs="Times New Roman"/>
                <w:color w:val="000000"/>
              </w:rPr>
              <w:br/>
              <w:t>Wood 200mm</w:t>
            </w:r>
            <w:r w:rsidRPr="007C05E6">
              <w:rPr>
                <w:rFonts w:eastAsia="Times New Roman" w:cs="Times New Roman"/>
                <w:color w:val="000000"/>
              </w:rPr>
              <w:br/>
              <w:t>Insulation 30mm</w:t>
            </w:r>
          </w:p>
        </w:tc>
      </w:tr>
      <w:tr w:rsidR="007C05E6" w:rsidRPr="007C05E6" w14:paraId="4FEB4DF9" w14:textId="77777777" w:rsidTr="009721B4">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5807C0B1" w14:textId="77777777" w:rsidR="007C05E6" w:rsidRPr="007C05E6" w:rsidRDefault="007C05E6" w:rsidP="007C05E6">
            <w:pPr>
              <w:spacing w:after="0" w:line="240" w:lineRule="auto"/>
              <w:jc w:val="center"/>
              <w:rPr>
                <w:rFonts w:eastAsia="Times New Roman" w:cs="Times New Roman"/>
                <w:b/>
                <w:bCs/>
                <w:color w:val="000000"/>
              </w:rPr>
            </w:pPr>
          </w:p>
        </w:tc>
        <w:tc>
          <w:tcPr>
            <w:tcW w:w="2630" w:type="dxa"/>
            <w:tcBorders>
              <w:top w:val="nil"/>
              <w:left w:val="single" w:sz="4" w:space="0" w:color="auto"/>
              <w:bottom w:val="single" w:sz="4" w:space="0" w:color="auto"/>
              <w:right w:val="single" w:sz="4" w:space="0" w:color="auto"/>
            </w:tcBorders>
            <w:shd w:val="clear" w:color="auto" w:fill="auto"/>
            <w:noWrap/>
            <w:vAlign w:val="center"/>
            <w:hideMark/>
          </w:tcPr>
          <w:p w14:paraId="3C782BE7"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Floor</w:t>
            </w:r>
          </w:p>
        </w:tc>
        <w:tc>
          <w:tcPr>
            <w:tcW w:w="2650" w:type="dxa"/>
            <w:tcBorders>
              <w:top w:val="nil"/>
              <w:left w:val="nil"/>
              <w:bottom w:val="single" w:sz="4" w:space="0" w:color="auto"/>
              <w:right w:val="single" w:sz="4" w:space="0" w:color="auto"/>
            </w:tcBorders>
            <w:shd w:val="clear" w:color="auto" w:fill="auto"/>
            <w:noWrap/>
            <w:vAlign w:val="center"/>
            <w:hideMark/>
          </w:tcPr>
          <w:p w14:paraId="69392272"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Concrete 20mm</w:t>
            </w:r>
          </w:p>
        </w:tc>
      </w:tr>
      <w:tr w:rsidR="007C05E6" w:rsidRPr="007C05E6" w14:paraId="735B2EA4" w14:textId="77777777" w:rsidTr="009721B4">
        <w:trPr>
          <w:trHeight w:val="216"/>
          <w:jc w:val="center"/>
        </w:trPr>
        <w:tc>
          <w:tcPr>
            <w:tcW w:w="359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B2C24" w14:textId="77777777" w:rsidR="007C05E6" w:rsidRPr="007C05E6" w:rsidRDefault="007C05E6" w:rsidP="007C05E6">
            <w:pPr>
              <w:spacing w:after="0" w:line="240" w:lineRule="auto"/>
              <w:jc w:val="center"/>
              <w:rPr>
                <w:rFonts w:eastAsia="Times New Roman" w:cs="Times New Roman"/>
                <w:b/>
                <w:bCs/>
                <w:color w:val="000000"/>
              </w:rPr>
            </w:pPr>
            <w:commentRangeStart w:id="13"/>
            <w:r w:rsidRPr="007C05E6">
              <w:rPr>
                <w:rFonts w:eastAsia="Times New Roman" w:cs="Times New Roman"/>
                <w:b/>
                <w:bCs/>
                <w:color w:val="000000"/>
              </w:rPr>
              <w:t>Forcing Weather Observations</w:t>
            </w:r>
            <w:commentRangeEnd w:id="13"/>
            <w:r w:rsidR="00E25682">
              <w:rPr>
                <w:rStyle w:val="CommentReference"/>
              </w:rPr>
              <w:commentReference w:id="13"/>
            </w:r>
          </w:p>
        </w:tc>
        <w:tc>
          <w:tcPr>
            <w:tcW w:w="2650" w:type="dxa"/>
            <w:tcBorders>
              <w:top w:val="nil"/>
              <w:left w:val="nil"/>
              <w:bottom w:val="nil"/>
              <w:right w:val="single" w:sz="8" w:space="0" w:color="auto"/>
            </w:tcBorders>
            <w:shd w:val="clear" w:color="auto" w:fill="auto"/>
            <w:vAlign w:val="center"/>
            <w:hideMark/>
          </w:tcPr>
          <w:p w14:paraId="5A791D05"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MON</w:t>
            </w:r>
          </w:p>
        </w:tc>
      </w:tr>
      <w:tr w:rsidR="007C05E6" w:rsidRPr="007C05E6" w14:paraId="4A380911" w14:textId="77777777" w:rsidTr="009721B4">
        <w:trPr>
          <w:trHeight w:val="828"/>
          <w:jc w:val="center"/>
        </w:trPr>
        <w:tc>
          <w:tcPr>
            <w:tcW w:w="3590" w:type="dxa"/>
            <w:gridSpan w:val="2"/>
            <w:vMerge/>
            <w:tcBorders>
              <w:top w:val="single" w:sz="4" w:space="0" w:color="auto"/>
              <w:left w:val="single" w:sz="4" w:space="0" w:color="auto"/>
              <w:bottom w:val="single" w:sz="4" w:space="0" w:color="auto"/>
              <w:right w:val="single" w:sz="4" w:space="0" w:color="auto"/>
            </w:tcBorders>
            <w:vAlign w:val="center"/>
            <w:hideMark/>
          </w:tcPr>
          <w:p w14:paraId="0C194404" w14:textId="77777777" w:rsidR="007C05E6" w:rsidRPr="007C05E6" w:rsidRDefault="007C05E6" w:rsidP="007C05E6">
            <w:pPr>
              <w:spacing w:after="0" w:line="240" w:lineRule="auto"/>
              <w:jc w:val="center"/>
              <w:rPr>
                <w:rFonts w:eastAsia="Times New Roman" w:cs="Times New Roman"/>
                <w:b/>
                <w:bCs/>
                <w:color w:val="000000"/>
              </w:rPr>
            </w:pPr>
          </w:p>
        </w:tc>
        <w:tc>
          <w:tcPr>
            <w:tcW w:w="2650" w:type="dxa"/>
            <w:tcBorders>
              <w:top w:val="nil"/>
              <w:left w:val="nil"/>
              <w:bottom w:val="nil"/>
              <w:right w:val="single" w:sz="8" w:space="0" w:color="auto"/>
            </w:tcBorders>
            <w:shd w:val="clear" w:color="auto" w:fill="auto"/>
            <w:vAlign w:val="center"/>
            <w:hideMark/>
          </w:tcPr>
          <w:p w14:paraId="4052F970"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(2 m air temperature</w:t>
            </w:r>
            <w:r w:rsidRPr="007C05E6">
              <w:rPr>
                <w:rFonts w:eastAsia="Times New Roman" w:cs="Times New Roman"/>
                <w:color w:val="000000"/>
              </w:rPr>
              <w:br/>
              <w:t>atmospheric pressure, relative humidity, dew point)</w:t>
            </w:r>
          </w:p>
        </w:tc>
      </w:tr>
      <w:tr w:rsidR="007C05E6" w:rsidRPr="007C05E6" w14:paraId="5763B21A" w14:textId="77777777" w:rsidTr="009721B4">
        <w:trPr>
          <w:trHeight w:val="576"/>
          <w:jc w:val="center"/>
        </w:trPr>
        <w:tc>
          <w:tcPr>
            <w:tcW w:w="359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A0AC" w14:textId="77777777" w:rsidR="007C05E6" w:rsidRPr="007C05E6" w:rsidRDefault="007C05E6" w:rsidP="007C05E6">
            <w:pPr>
              <w:spacing w:after="0" w:line="240" w:lineRule="auto"/>
              <w:jc w:val="center"/>
              <w:rPr>
                <w:rFonts w:eastAsia="Times New Roman" w:cs="Times New Roman"/>
                <w:b/>
                <w:bCs/>
                <w:color w:val="000000"/>
              </w:rPr>
            </w:pPr>
            <w:r w:rsidRPr="007C05E6">
              <w:rPr>
                <w:rFonts w:eastAsia="Times New Roman" w:cs="Times New Roman"/>
                <w:b/>
                <w:bCs/>
                <w:color w:val="000000"/>
              </w:rPr>
              <w:t>Validating Weather Observations</w:t>
            </w:r>
          </w:p>
        </w:tc>
        <w:tc>
          <w:tcPr>
            <w:tcW w:w="2650" w:type="dxa"/>
            <w:tcBorders>
              <w:top w:val="single" w:sz="4" w:space="0" w:color="auto"/>
              <w:left w:val="nil"/>
              <w:bottom w:val="single" w:sz="4" w:space="0" w:color="auto"/>
              <w:right w:val="single" w:sz="4" w:space="0" w:color="auto"/>
            </w:tcBorders>
            <w:shd w:val="clear" w:color="auto" w:fill="auto"/>
            <w:vAlign w:val="center"/>
            <w:hideMark/>
          </w:tcPr>
          <w:p w14:paraId="12E0DBFA" w14:textId="77777777" w:rsidR="007C05E6" w:rsidRPr="007C05E6" w:rsidRDefault="007C05E6" w:rsidP="007C05E6">
            <w:pPr>
              <w:spacing w:after="0" w:line="240" w:lineRule="auto"/>
              <w:jc w:val="center"/>
              <w:rPr>
                <w:rFonts w:eastAsia="Times New Roman" w:cs="Times New Roman"/>
                <w:color w:val="000000"/>
              </w:rPr>
            </w:pPr>
            <w:r w:rsidRPr="007C05E6">
              <w:rPr>
                <w:rFonts w:eastAsia="Times New Roman" w:cs="Times New Roman"/>
                <w:color w:val="000000"/>
              </w:rPr>
              <w:t xml:space="preserve">19 m air temperature </w:t>
            </w:r>
          </w:p>
        </w:tc>
      </w:tr>
    </w:tbl>
    <w:p w14:paraId="5794A704" w14:textId="77777777" w:rsidR="00134761" w:rsidRPr="00EA268D" w:rsidRDefault="00134761" w:rsidP="0009185E">
      <w:pPr>
        <w:rPr>
          <w:rFonts w:cs="Times New Roman"/>
        </w:rPr>
      </w:pPr>
    </w:p>
    <w:p w14:paraId="40BF1008" w14:textId="0A6979DB" w:rsidR="005E4C0C" w:rsidRDefault="00D1199E" w:rsidP="00D1199E">
      <w:pPr>
        <w:pStyle w:val="Heading2"/>
      </w:pPr>
      <w:commentRangeStart w:id="14"/>
      <w:commentRangeStart w:id="15"/>
      <w:commentRangeStart w:id="16"/>
      <w:commentRangeStart w:id="17"/>
      <w:commentRangeStart w:id="18"/>
      <w:r>
        <w:t>Performance</w:t>
      </w:r>
      <w:commentRangeEnd w:id="14"/>
      <w:r w:rsidR="00E25682">
        <w:rPr>
          <w:rStyle w:val="CommentReference"/>
          <w:rFonts w:eastAsiaTheme="minorEastAsia" w:cstheme="minorBidi"/>
          <w:b w:val="0"/>
          <w:lang w:eastAsia="zh-CN"/>
        </w:rPr>
        <w:commentReference w:id="14"/>
      </w:r>
      <w:commentRangeEnd w:id="15"/>
      <w:r w:rsidR="0000631C">
        <w:rPr>
          <w:rStyle w:val="CommentReference"/>
          <w:rFonts w:eastAsiaTheme="minorEastAsia" w:cstheme="minorBidi"/>
          <w:b w:val="0"/>
          <w:lang w:eastAsia="zh-CN"/>
        </w:rPr>
        <w:commentReference w:id="15"/>
      </w:r>
      <w:commentRangeEnd w:id="16"/>
      <w:r w:rsidR="008D31A8">
        <w:rPr>
          <w:rStyle w:val="CommentReference"/>
          <w:rFonts w:eastAsiaTheme="minorEastAsia" w:cstheme="minorBidi"/>
          <w:b w:val="0"/>
          <w:lang w:eastAsia="zh-CN"/>
        </w:rPr>
        <w:commentReference w:id="16"/>
      </w:r>
      <w:commentRangeEnd w:id="17"/>
      <w:r w:rsidR="008D31A8">
        <w:rPr>
          <w:rStyle w:val="CommentReference"/>
          <w:rFonts w:eastAsiaTheme="minorEastAsia" w:cstheme="minorBidi"/>
          <w:b w:val="0"/>
          <w:lang w:eastAsia="zh-CN"/>
        </w:rPr>
        <w:commentReference w:id="17"/>
      </w:r>
      <w:commentRangeEnd w:id="18"/>
      <w:r w:rsidR="008D31A8">
        <w:rPr>
          <w:rStyle w:val="CommentReference"/>
          <w:rFonts w:eastAsiaTheme="minorEastAsia" w:cstheme="minorBidi"/>
          <w:b w:val="0"/>
          <w:lang w:eastAsia="zh-CN"/>
        </w:rPr>
        <w:commentReference w:id="18"/>
      </w:r>
    </w:p>
    <w:tbl>
      <w:tblPr>
        <w:tblStyle w:val="TableGrid"/>
        <w:tblW w:w="0" w:type="auto"/>
        <w:tblLook w:val="04A0" w:firstRow="1" w:lastRow="0" w:firstColumn="1" w:lastColumn="0" w:noHBand="0" w:noVBand="1"/>
      </w:tblPr>
      <w:tblGrid>
        <w:gridCol w:w="2337"/>
        <w:gridCol w:w="2337"/>
        <w:gridCol w:w="2338"/>
        <w:gridCol w:w="2338"/>
      </w:tblGrid>
      <w:tr w:rsidR="00D1199E" w:rsidRPr="00EA268D" w14:paraId="6E2319ED" w14:textId="77777777" w:rsidTr="00455816">
        <w:tc>
          <w:tcPr>
            <w:tcW w:w="2337" w:type="dxa"/>
          </w:tcPr>
          <w:p w14:paraId="0E499F25" w14:textId="77777777" w:rsidR="00D1199E" w:rsidRPr="00EA268D" w:rsidRDefault="00D1199E" w:rsidP="00455816">
            <w:pPr>
              <w:rPr>
                <w:rFonts w:cs="Times New Roman"/>
                <w:lang w:eastAsia="en-US"/>
              </w:rPr>
            </w:pPr>
            <w:r w:rsidRPr="00EA268D">
              <w:rPr>
                <w:rFonts w:cs="Times New Roman"/>
                <w:lang w:eastAsia="en-US"/>
              </w:rPr>
              <w:t>CVRMSE (%)</w:t>
            </w:r>
          </w:p>
        </w:tc>
        <w:tc>
          <w:tcPr>
            <w:tcW w:w="2337" w:type="dxa"/>
          </w:tcPr>
          <w:p w14:paraId="396AFACD" w14:textId="77777777" w:rsidR="00D1199E" w:rsidRPr="00EA268D" w:rsidRDefault="00D1199E" w:rsidP="00455816">
            <w:pPr>
              <w:rPr>
                <w:rFonts w:cs="Times New Roman"/>
                <w:lang w:eastAsia="en-US"/>
              </w:rPr>
            </w:pPr>
            <w:r w:rsidRPr="00EA268D">
              <w:rPr>
                <w:rFonts w:cs="Times New Roman"/>
                <w:lang w:eastAsia="en-US"/>
              </w:rPr>
              <w:t>Rural</w:t>
            </w:r>
          </w:p>
        </w:tc>
        <w:tc>
          <w:tcPr>
            <w:tcW w:w="2338" w:type="dxa"/>
          </w:tcPr>
          <w:p w14:paraId="58245254" w14:textId="5D396233" w:rsidR="00D1199E" w:rsidRPr="00EA268D" w:rsidRDefault="00D1199E" w:rsidP="00455816">
            <w:pPr>
              <w:rPr>
                <w:rFonts w:cs="Times New Roman"/>
                <w:lang w:eastAsia="en-US"/>
              </w:rPr>
            </w:pPr>
            <w:r w:rsidRPr="00EA268D">
              <w:rPr>
                <w:rFonts w:cs="Times New Roman"/>
                <w:lang w:eastAsia="en-US"/>
              </w:rPr>
              <w:t>Only</w:t>
            </w:r>
            <w:r w:rsidR="009721B4">
              <w:rPr>
                <w:rFonts w:cs="Times New Roman"/>
                <w:lang w:eastAsia="en-US"/>
              </w:rPr>
              <w:t>-</w:t>
            </w:r>
            <w:r w:rsidRPr="00EA268D">
              <w:rPr>
                <w:rFonts w:cs="Times New Roman"/>
                <w:lang w:eastAsia="en-US"/>
              </w:rPr>
              <w:t>VCWG</w:t>
            </w:r>
          </w:p>
        </w:tc>
        <w:tc>
          <w:tcPr>
            <w:tcW w:w="2338" w:type="dxa"/>
          </w:tcPr>
          <w:p w14:paraId="047741C7" w14:textId="77777777" w:rsidR="00D1199E" w:rsidRPr="00EA268D" w:rsidRDefault="00D1199E" w:rsidP="00455816">
            <w:pPr>
              <w:rPr>
                <w:rFonts w:cs="Times New Roman"/>
                <w:lang w:eastAsia="en-US"/>
              </w:rPr>
            </w:pPr>
            <w:r w:rsidRPr="00EA268D">
              <w:rPr>
                <w:rFonts w:cs="Times New Roman"/>
                <w:lang w:eastAsia="en-US"/>
              </w:rPr>
              <w:t>Bypass</w:t>
            </w:r>
          </w:p>
        </w:tc>
      </w:tr>
      <w:tr w:rsidR="00D1199E" w:rsidRPr="00EA268D" w14:paraId="3064E90D" w14:textId="77777777" w:rsidTr="00455816">
        <w:tc>
          <w:tcPr>
            <w:tcW w:w="2337" w:type="dxa"/>
          </w:tcPr>
          <w:p w14:paraId="2B7C481C" w14:textId="733976B3"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Direct</w:t>
            </w:r>
          </w:p>
        </w:tc>
        <w:tc>
          <w:tcPr>
            <w:tcW w:w="2337" w:type="dxa"/>
          </w:tcPr>
          <w:p w14:paraId="59E7125F" w14:textId="76F64208" w:rsidR="00D1199E" w:rsidRPr="00EA268D" w:rsidRDefault="00A4124B" w:rsidP="00455816">
            <w:pPr>
              <w:rPr>
                <w:rFonts w:cs="Times New Roman"/>
                <w:lang w:eastAsia="en-US"/>
              </w:rPr>
            </w:pPr>
            <w:r>
              <w:rPr>
                <w:rFonts w:cs="Times New Roman"/>
                <w:lang w:eastAsia="en-US"/>
              </w:rPr>
              <w:t>7.27</w:t>
            </w:r>
          </w:p>
        </w:tc>
        <w:tc>
          <w:tcPr>
            <w:tcW w:w="2338" w:type="dxa"/>
          </w:tcPr>
          <w:p w14:paraId="10B899D6" w14:textId="558AB60B" w:rsidR="00D1199E" w:rsidRPr="00EA268D" w:rsidRDefault="00A4124B" w:rsidP="00455816">
            <w:pPr>
              <w:rPr>
                <w:rFonts w:cs="Times New Roman"/>
                <w:lang w:eastAsia="en-US"/>
              </w:rPr>
            </w:pPr>
            <w:r>
              <w:rPr>
                <w:rFonts w:cs="Times New Roman"/>
                <w:lang w:eastAsia="en-US"/>
              </w:rPr>
              <w:t>18.07</w:t>
            </w:r>
          </w:p>
        </w:tc>
        <w:tc>
          <w:tcPr>
            <w:tcW w:w="2338" w:type="dxa"/>
          </w:tcPr>
          <w:p w14:paraId="14F2599F" w14:textId="2DB9818C" w:rsidR="00D1199E" w:rsidRPr="00EA268D" w:rsidRDefault="00A4124B" w:rsidP="00455816">
            <w:pPr>
              <w:rPr>
                <w:rFonts w:cs="Times New Roman"/>
                <w:lang w:eastAsia="en-US"/>
              </w:rPr>
            </w:pPr>
            <w:r>
              <w:rPr>
                <w:rFonts w:cs="Times New Roman"/>
                <w:lang w:eastAsia="en-US"/>
              </w:rPr>
              <w:t>15.88</w:t>
            </w:r>
          </w:p>
        </w:tc>
      </w:tr>
      <w:tr w:rsidR="00D1199E" w:rsidRPr="00EA268D" w14:paraId="47403659" w14:textId="77777777" w:rsidTr="00455816">
        <w:tc>
          <w:tcPr>
            <w:tcW w:w="2337" w:type="dxa"/>
          </w:tcPr>
          <w:p w14:paraId="2A4D6BB8" w14:textId="55971D3F"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P0</w:t>
            </w:r>
          </w:p>
        </w:tc>
        <w:tc>
          <w:tcPr>
            <w:tcW w:w="2337" w:type="dxa"/>
          </w:tcPr>
          <w:p w14:paraId="772A3D12" w14:textId="77777777" w:rsidR="00D1199E" w:rsidRPr="00EA268D" w:rsidRDefault="00D1199E" w:rsidP="00455816">
            <w:pPr>
              <w:rPr>
                <w:rFonts w:cs="Times New Roman"/>
                <w:lang w:eastAsia="en-US"/>
              </w:rPr>
            </w:pPr>
          </w:p>
        </w:tc>
        <w:tc>
          <w:tcPr>
            <w:tcW w:w="2338" w:type="dxa"/>
          </w:tcPr>
          <w:p w14:paraId="2A75C377" w14:textId="27F1E642" w:rsidR="00D1199E" w:rsidRPr="00EA268D" w:rsidRDefault="00A4124B" w:rsidP="00455816">
            <w:pPr>
              <w:rPr>
                <w:rFonts w:cs="Times New Roman"/>
                <w:lang w:eastAsia="en-US"/>
              </w:rPr>
            </w:pPr>
            <w:r>
              <w:rPr>
                <w:rFonts w:cs="Times New Roman"/>
                <w:lang w:eastAsia="en-US"/>
              </w:rPr>
              <w:t>18.56</w:t>
            </w:r>
          </w:p>
        </w:tc>
        <w:tc>
          <w:tcPr>
            <w:tcW w:w="2338" w:type="dxa"/>
          </w:tcPr>
          <w:p w14:paraId="02D883AD" w14:textId="1FDC8AB6" w:rsidR="00D1199E" w:rsidRPr="00EA268D" w:rsidRDefault="00A4124B" w:rsidP="00455816">
            <w:pPr>
              <w:rPr>
                <w:rFonts w:cs="Times New Roman"/>
                <w:lang w:eastAsia="en-US"/>
              </w:rPr>
            </w:pPr>
            <w:r>
              <w:rPr>
                <w:rFonts w:cs="Times New Roman"/>
                <w:lang w:eastAsia="en-US"/>
              </w:rPr>
              <w:t>16.41</w:t>
            </w:r>
          </w:p>
        </w:tc>
      </w:tr>
      <w:tr w:rsidR="00D1199E" w:rsidRPr="00EA268D" w14:paraId="7132A90C" w14:textId="77777777" w:rsidTr="00455816">
        <w:tc>
          <w:tcPr>
            <w:tcW w:w="2337" w:type="dxa"/>
          </w:tcPr>
          <w:p w14:paraId="0571DE83" w14:textId="3E025B9E" w:rsidR="00D1199E" w:rsidRPr="00EA268D" w:rsidRDefault="006B197D" w:rsidP="00455816">
            <w:pPr>
              <w:rPr>
                <w:rFonts w:cs="Times New Roman"/>
                <w:lang w:eastAsia="en-US"/>
              </w:rPr>
            </w:pPr>
            <w:r>
              <w:rPr>
                <w:rFonts w:cs="Times New Roman"/>
                <w:lang w:eastAsia="en-US"/>
              </w:rPr>
              <w:t>19</w:t>
            </w:r>
            <w:r w:rsidR="00D1199E" w:rsidRPr="00EA268D">
              <w:rPr>
                <w:rFonts w:cs="Times New Roman"/>
                <w:lang w:eastAsia="en-US"/>
              </w:rPr>
              <w:t>m Real EPW</w:t>
            </w:r>
          </w:p>
        </w:tc>
        <w:tc>
          <w:tcPr>
            <w:tcW w:w="2337" w:type="dxa"/>
          </w:tcPr>
          <w:p w14:paraId="7C71FA76" w14:textId="77777777" w:rsidR="00D1199E" w:rsidRPr="00EA268D" w:rsidRDefault="00D1199E" w:rsidP="00455816">
            <w:pPr>
              <w:rPr>
                <w:rFonts w:cs="Times New Roman"/>
                <w:lang w:eastAsia="en-US"/>
              </w:rPr>
            </w:pPr>
          </w:p>
        </w:tc>
        <w:tc>
          <w:tcPr>
            <w:tcW w:w="2338" w:type="dxa"/>
          </w:tcPr>
          <w:p w14:paraId="3BA28DE2" w14:textId="716788EB" w:rsidR="00D1199E" w:rsidRPr="00EA268D" w:rsidRDefault="00A4124B" w:rsidP="00455816">
            <w:pPr>
              <w:rPr>
                <w:rFonts w:cs="Times New Roman"/>
                <w:lang w:eastAsia="en-US"/>
              </w:rPr>
            </w:pPr>
            <w:r>
              <w:rPr>
                <w:rFonts w:cs="Times New Roman"/>
                <w:lang w:eastAsia="en-US"/>
              </w:rPr>
              <w:t>19.69</w:t>
            </w:r>
          </w:p>
        </w:tc>
        <w:tc>
          <w:tcPr>
            <w:tcW w:w="2338" w:type="dxa"/>
          </w:tcPr>
          <w:p w14:paraId="6629EB3E" w14:textId="1093AFE6" w:rsidR="00D1199E" w:rsidRPr="00EA268D" w:rsidRDefault="00A4124B" w:rsidP="00455816">
            <w:pPr>
              <w:rPr>
                <w:rFonts w:cs="Times New Roman"/>
                <w:lang w:eastAsia="en-US"/>
              </w:rPr>
            </w:pPr>
            <w:r>
              <w:rPr>
                <w:rFonts w:cs="Times New Roman"/>
                <w:lang w:eastAsia="en-US"/>
              </w:rPr>
              <w:t>17.74</w:t>
            </w:r>
          </w:p>
        </w:tc>
      </w:tr>
    </w:tbl>
    <w:p w14:paraId="4A489C39" w14:textId="5E9E1916" w:rsidR="00E758A6" w:rsidRPr="00EA268D" w:rsidRDefault="00E758A6" w:rsidP="00C91343">
      <w:pPr>
        <w:rPr>
          <w:rFonts w:cs="Times New Roman"/>
        </w:rPr>
      </w:pPr>
    </w:p>
    <w:p w14:paraId="7083536B" w14:textId="1E82CCE1" w:rsidR="008224F0" w:rsidRPr="00EA268D" w:rsidRDefault="008224F0" w:rsidP="009703DB">
      <w:pPr>
        <w:pStyle w:val="Heading1"/>
      </w:pPr>
      <w:r w:rsidRPr="00EA268D">
        <w:t>Vancouver Rural</w:t>
      </w:r>
      <w:r w:rsidR="00F80997">
        <w:t xml:space="preserve"> </w:t>
      </w:r>
      <w:r w:rsidRPr="00EA268D">
        <w:t>Model</w:t>
      </w:r>
    </w:p>
    <w:p w14:paraId="16CF23FD" w14:textId="77777777" w:rsidR="0066520B" w:rsidRDefault="005F3B85" w:rsidP="0066520B">
      <w:pPr>
        <w:keepNext/>
        <w:jc w:val="center"/>
      </w:pPr>
      <w:r w:rsidRPr="00EA268D">
        <w:rPr>
          <w:rFonts w:cs="Times New Roman"/>
          <w:noProof/>
          <w:lang w:eastAsia="en-US"/>
        </w:rPr>
        <w:drawing>
          <wp:inline distT="0" distB="0" distL="0" distR="0" wp14:anchorId="7E607934" wp14:editId="1F6EFC7F">
            <wp:extent cx="3895536" cy="293497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2"/>
                    <a:stretch>
                      <a:fillRect/>
                    </a:stretch>
                  </pic:blipFill>
                  <pic:spPr>
                    <a:xfrm>
                      <a:off x="0" y="0"/>
                      <a:ext cx="3897692" cy="2936594"/>
                    </a:xfrm>
                    <a:prstGeom prst="rect">
                      <a:avLst/>
                    </a:prstGeom>
                  </pic:spPr>
                </pic:pic>
              </a:graphicData>
            </a:graphic>
          </wp:inline>
        </w:drawing>
      </w:r>
    </w:p>
    <w:p w14:paraId="28CCE5C3" w14:textId="390B48EF" w:rsidR="005F3B85" w:rsidRDefault="0066520B" w:rsidP="007B0092">
      <w:pPr>
        <w:pStyle w:val="Caption"/>
      </w:pPr>
      <w:r>
        <w:t xml:space="preserve">Figure </w:t>
      </w:r>
      <w:fldSimple w:instr=" SEQ Figure \* ARABIC ">
        <w:r>
          <w:rPr>
            <w:noProof/>
          </w:rPr>
          <w:t>4</w:t>
        </w:r>
      </w:fldSimple>
      <w:r>
        <w:t xml:space="preserve"> </w:t>
      </w:r>
      <w:r w:rsidRPr="0073366E">
        <w:t xml:space="preserve">Map of weather station network during </w:t>
      </w:r>
      <w:r>
        <w:t>V</w:t>
      </w:r>
      <w:r>
        <w:rPr>
          <w:rFonts w:hint="eastAsia"/>
        </w:rPr>
        <w:t>an</w:t>
      </w:r>
      <w:r>
        <w:t>couver Sunset</w:t>
      </w:r>
      <w:r w:rsidRPr="0073366E">
        <w:t xml:space="preserve"> campaign in </w:t>
      </w:r>
      <w:r>
        <w:t>Vancouver</w:t>
      </w:r>
      <w:r w:rsidRPr="0073366E">
        <w:t xml:space="preserve">, </w:t>
      </w:r>
      <w:r>
        <w:t>Canada</w:t>
      </w:r>
      <w:r w:rsidRPr="0073366E">
        <w:t xml:space="preserve">, from </w:t>
      </w:r>
      <w:r>
        <w:t>May</w:t>
      </w:r>
      <w:r w:rsidRPr="0073366E">
        <w:t xml:space="preserve"> 200</w:t>
      </w:r>
      <w:r>
        <w:t>8</w:t>
      </w:r>
      <w:r w:rsidRPr="0073366E">
        <w:t xml:space="preserve"> to </w:t>
      </w:r>
      <w:r>
        <w:t>Sep</w:t>
      </w:r>
      <w:r w:rsidRPr="0073366E">
        <w:t xml:space="preserve"> 200</w:t>
      </w:r>
      <w:r>
        <w:t>8</w:t>
      </w:r>
      <w:r w:rsidRPr="0073366E">
        <w:t>.</w:t>
      </w:r>
    </w:p>
    <w:p w14:paraId="7C6346A0" w14:textId="29D7D4A8" w:rsidR="008E5622" w:rsidRDefault="008E5622" w:rsidP="008E5622">
      <w:pPr>
        <w:pStyle w:val="Heading2"/>
      </w:pPr>
      <w:r>
        <w:t>Campaign introduction</w:t>
      </w:r>
    </w:p>
    <w:p w14:paraId="0C5586F3" w14:textId="7BEE9957" w:rsidR="009721B4" w:rsidRPr="00EA268D" w:rsidRDefault="009721B4" w:rsidP="009721B4">
      <w:pPr>
        <w:rPr>
          <w:rFonts w:cs="Times New Roman"/>
        </w:rPr>
      </w:pPr>
      <w:commentRangeStart w:id="19"/>
      <w:r w:rsidRPr="00EA268D">
        <w:rPr>
          <w:rFonts w:cs="Times New Roman"/>
        </w:rPr>
        <w:t>The</w:t>
      </w:r>
      <w:commentRangeEnd w:id="19"/>
      <w:r w:rsidR="00E25682">
        <w:rPr>
          <w:rStyle w:val="CommentReference"/>
        </w:rPr>
        <w:commentReference w:id="19"/>
      </w:r>
      <w:r w:rsidRPr="00EA268D">
        <w:rPr>
          <w:rFonts w:cs="Times New Roman"/>
        </w:rPr>
        <w:t xml:space="preserve"> </w:t>
      </w:r>
      <w:r w:rsidR="00193DD1">
        <w:rPr>
          <w:rFonts w:cs="Times New Roman"/>
        </w:rPr>
        <w:t>Sunset neighborhood field measurements</w:t>
      </w:r>
      <w:r w:rsidRPr="00EA268D">
        <w:rPr>
          <w:rFonts w:cs="Times New Roman"/>
        </w:rPr>
        <w:t xml:space="preserve"> campaign has been conducted in </w:t>
      </w:r>
      <w:r w:rsidR="00193DD1">
        <w:rPr>
          <w:rFonts w:cs="Times New Roman"/>
        </w:rPr>
        <w:t>Vancouver</w:t>
      </w:r>
      <w:r w:rsidRPr="00EA268D">
        <w:rPr>
          <w:rFonts w:cs="Times New Roman"/>
        </w:rPr>
        <w:t xml:space="preserve">, </w:t>
      </w:r>
      <w:r w:rsidR="00193DD1">
        <w:rPr>
          <w:rFonts w:cs="Times New Roman"/>
        </w:rPr>
        <w:t xml:space="preserve">Canada, in 2008. </w:t>
      </w:r>
      <w:r w:rsidRPr="00EA268D">
        <w:rPr>
          <w:rFonts w:cs="Times New Roman"/>
        </w:rPr>
        <w:t xml:space="preserve">As summarized in </w:t>
      </w:r>
      <w:r w:rsidR="00471EFA">
        <w:rPr>
          <w:rFonts w:cs="Times New Roman"/>
        </w:rPr>
        <w:fldChar w:fldCharType="begin"/>
      </w:r>
      <w:r w:rsidR="00471EFA">
        <w:rPr>
          <w:rFonts w:cs="Times New Roman"/>
        </w:rPr>
        <w:instrText xml:space="preserve"> ADDIN ZOTERO_ITEM CSL_CITATION {"citationID":"IvdQDus3","properties":{"formattedCitation":"[7]","plainCitation":"[7]","noteIndex":0},"citationItems":[{"id":2499,"uris":["http://zotero.org/users/3944343/items/LVFIPSQ6"],"itemData":{"id":2499,"type":"article-journal","container-title":"Theoretical and Applied Climatology","DOI":"10.1007/s00704-014-1124-0","ISSN":"0177-798X, 1434-4483","issue":"3-4","journalAbbreviation":"Theor Appl Climatol","language":"en","page":"733-755","source":"DOI.org (Crossref)","title":"Spatial source attribution of measured urban eddy covariance CO2 fluxes","volume":"119","author":[{"family":"Crawford","given":"B."},{"family":"Christen","given":"A."}],"issued":{"date-parts":[["2015",2]]}}}],"schema":"https://github.com/citation-style-language/schema/raw/master/csl-citation.json"} </w:instrText>
      </w:r>
      <w:r w:rsidR="00471EFA">
        <w:rPr>
          <w:rFonts w:cs="Times New Roman"/>
        </w:rPr>
        <w:fldChar w:fldCharType="separate"/>
      </w:r>
      <w:r w:rsidR="00471EFA" w:rsidRPr="00471EFA">
        <w:rPr>
          <w:rFonts w:cs="Times New Roman"/>
        </w:rPr>
        <w:t>[7]</w:t>
      </w:r>
      <w:r w:rsidR="00471EFA">
        <w:rPr>
          <w:rFonts w:cs="Times New Roman"/>
        </w:rPr>
        <w:fldChar w:fldCharType="end"/>
      </w:r>
      <w:r w:rsidRPr="00EA268D">
        <w:rPr>
          <w:rFonts w:cs="Times New Roman"/>
        </w:rPr>
        <w:t>, the</w:t>
      </w:r>
      <w:r w:rsidR="00193DD1">
        <w:rPr>
          <w:rFonts w:cs="Times New Roman"/>
        </w:rPr>
        <w:t xml:space="preserve"> neighborhood is classified as LCZ-9 “open-set </w:t>
      </w:r>
      <w:proofErr w:type="spellStart"/>
      <w:r w:rsidR="00193DD1">
        <w:rPr>
          <w:rFonts w:cs="Times New Roman"/>
        </w:rPr>
        <w:t>lowrise</w:t>
      </w:r>
      <w:proofErr w:type="spellEnd"/>
      <w:r w:rsidR="00193DD1">
        <w:rPr>
          <w:rFonts w:cs="Times New Roman"/>
        </w:rPr>
        <w:t>” and primarily residential area.</w:t>
      </w:r>
      <w:r w:rsidRPr="00EA268D">
        <w:rPr>
          <w:rFonts w:cs="Times New Roman"/>
        </w:rPr>
        <w:t xml:space="preserve"> </w:t>
      </w:r>
      <w:r>
        <w:rPr>
          <w:rFonts w:cs="Times New Roman"/>
        </w:rPr>
        <w:t xml:space="preserve">In this study, Post 80s </w:t>
      </w:r>
      <w:r w:rsidR="00193DD1">
        <w:rPr>
          <w:rFonts w:cs="Times New Roman"/>
        </w:rPr>
        <w:t>Small</w:t>
      </w:r>
      <w:r>
        <w:rPr>
          <w:rFonts w:cs="Times New Roman"/>
        </w:rPr>
        <w:t xml:space="preserve"> Office 4</w:t>
      </w:r>
      <w:r w:rsidR="00193DD1">
        <w:rPr>
          <w:rFonts w:cs="Times New Roman"/>
        </w:rPr>
        <w:t>C</w:t>
      </w:r>
      <w:r>
        <w:rPr>
          <w:rFonts w:cs="Times New Roman"/>
        </w:rPr>
        <w:t xml:space="preserve"> from DOE website</w:t>
      </w:r>
      <w:r w:rsidR="00873F8D">
        <w:rPr>
          <w:rFonts w:cs="Times New Roman"/>
        </w:rPr>
        <w:t xml:space="preserve"> </w:t>
      </w:r>
      <w:r w:rsidR="00873F8D">
        <w:rPr>
          <w:rFonts w:cs="Times New Roman"/>
        </w:rPr>
        <w:fldChar w:fldCharType="begin"/>
      </w:r>
      <w:r w:rsidR="00873F8D">
        <w:rPr>
          <w:rFonts w:cs="Times New Roman"/>
        </w:rPr>
        <w:instrText xml:space="preserve"> ADDIN ZOTERO_ITEM CSL_CITATION {"citationID":"kiVwZusD","properties":{"formattedCitation":"[6]","plainCitation":"[6]","noteIndex":0},"citationItems":[{"id":1153,"uris":["http://zotero.org/users/3944343/items/4FX7T9CI"],"itemData":{"id":1153,"type":"webpage","abstract":"DOE, in conjunction with three of its national laboratories, developed commercial reference buildings, formerly kno...","container-title":"Energy.gov","language":"en","title":"Commercial Reference Buildings","URL":"https://www.energy.gov/eere/buildings/commercial-reference-buildings","accessed":{"date-parts":[["2022",5,30]]}}}],"schema":"https://github.com/citation-style-language/schema/raw/master/csl-citation.json"} </w:instrText>
      </w:r>
      <w:r w:rsidR="00873F8D">
        <w:rPr>
          <w:rFonts w:cs="Times New Roman"/>
        </w:rPr>
        <w:fldChar w:fldCharType="separate"/>
      </w:r>
      <w:r w:rsidR="00873F8D" w:rsidRPr="00873F8D">
        <w:rPr>
          <w:rFonts w:cs="Times New Roman"/>
        </w:rPr>
        <w:t>[6]</w:t>
      </w:r>
      <w:r w:rsidR="00873F8D">
        <w:rPr>
          <w:rFonts w:cs="Times New Roman"/>
        </w:rPr>
        <w:fldChar w:fldCharType="end"/>
      </w:r>
      <w:r>
        <w:rPr>
          <w:rFonts w:cs="Times New Roman"/>
        </w:rPr>
        <w:t xml:space="preserve"> has been used as the prototype building energy model, while </w:t>
      </w:r>
      <w:r w:rsidR="00193DD1">
        <w:rPr>
          <w:rFonts w:cs="Times New Roman"/>
        </w:rPr>
        <w:t>its internal gains has been modified as residential type.</w:t>
      </w:r>
    </w:p>
    <w:p w14:paraId="4826CA1B" w14:textId="7A10F8C2" w:rsidR="009721B4" w:rsidRDefault="009721B4" w:rsidP="009721B4">
      <w:pPr>
        <w:rPr>
          <w:rFonts w:cs="Times New Roman"/>
        </w:rPr>
      </w:pPr>
      <w:r>
        <w:rPr>
          <w:rFonts w:cs="Times New Roman"/>
        </w:rPr>
        <w:lastRenderedPageBreak/>
        <w:t>As for the</w:t>
      </w:r>
      <w:r w:rsidRPr="00EA268D">
        <w:rPr>
          <w:rFonts w:cs="Times New Roman"/>
        </w:rPr>
        <w:t xml:space="preserve"> forcing weather observations dataset</w:t>
      </w:r>
      <w:r>
        <w:rPr>
          <w:rFonts w:cs="Times New Roman"/>
        </w:rPr>
        <w:t xml:space="preserve">, </w:t>
      </w:r>
      <w:r w:rsidR="008F4217" w:rsidRPr="00EA268D">
        <w:rPr>
          <w:rFonts w:cs="Times New Roman"/>
          <w:lang w:eastAsia="en-US"/>
        </w:rPr>
        <w:t xml:space="preserve">CAN_BC_Vancouver.718920_CWEC has been selected as the </w:t>
      </w:r>
      <w:r w:rsidR="008F4217">
        <w:rPr>
          <w:rFonts w:cs="Times New Roman"/>
          <w:lang w:eastAsia="en-US"/>
        </w:rPr>
        <w:t>EPW</w:t>
      </w:r>
      <w:r w:rsidR="008F4217" w:rsidRPr="00EA268D">
        <w:rPr>
          <w:rFonts w:cs="Times New Roman"/>
          <w:lang w:eastAsia="en-US"/>
        </w:rPr>
        <w:t xml:space="preserve"> template</w:t>
      </w:r>
      <w:r w:rsidR="00C8616F">
        <w:rPr>
          <w:rFonts w:cs="Times New Roman"/>
          <w:lang w:eastAsia="en-US"/>
        </w:rPr>
        <w:fldChar w:fldCharType="begin"/>
      </w:r>
      <w:r w:rsidR="00C8616F">
        <w:rPr>
          <w:rFonts w:cs="Times New Roman"/>
          <w:lang w:eastAsia="en-US"/>
        </w:rPr>
        <w:instrText xml:space="preserve"> ADDIN ZOTERO_ITEM CSL_CITATION {"citationID":"EnNsP6BF","properties":{"formattedCitation":"[8]","plainCitation":"[8]","noteIndex":0},"citationItems":[{"id":2726,"uris":["http://zotero.org/users/3944343/items/BZKJGB3I"],"itemData":{"id":2726,"type":"webpage","title":"EnergyPlus","URL":"https://energyplus.net/weather","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[8]</w:t>
      </w:r>
      <w:r w:rsidR="00C8616F">
        <w:rPr>
          <w:rFonts w:cs="Times New Roman"/>
          <w:lang w:eastAsia="en-US"/>
        </w:rPr>
        <w:fldChar w:fldCharType="end"/>
      </w:r>
      <w:r w:rsidR="008F4217">
        <w:rPr>
          <w:rFonts w:cs="Times New Roman"/>
          <w:lang w:eastAsia="en-US"/>
        </w:rPr>
        <w:t>. And t</w:t>
      </w:r>
      <w:r w:rsidR="008F4217" w:rsidRPr="00EA268D">
        <w:rPr>
          <w:rFonts w:cs="Times New Roman"/>
          <w:lang w:eastAsia="en-US"/>
        </w:rPr>
        <w:t xml:space="preserve">he Integrated Surface Dataset (Global, Hourly) </w:t>
      </w:r>
      <w:r w:rsidR="00C8616F">
        <w:rPr>
          <w:rFonts w:cs="Times New Roman"/>
          <w:lang w:eastAsia="en-US"/>
        </w:rPr>
        <w:fldChar w:fldCharType="begin"/>
      </w:r>
      <w:r w:rsidR="00C8616F">
        <w:rPr>
          <w:rFonts w:cs="Times New Roman"/>
          <w:lang w:eastAsia="en-US"/>
        </w:rPr>
        <w:instrText xml:space="preserve"> ADDIN ZOTERO_ITEM CSL_CITATION {"citationID":"aMfTUS97","properties":{"formattedCitation":"[9]","plainCitation":"[9]","noteIndex":0},"citationItems":[{"id":2724,"uris":["http://zotero.org/users/3944343/items/WHD3NEQU"],"itemData":{"id":2724,"type":"webpage","title":"Data Search | National Centers for Environmental Information (NCEI)","URL":"https://www.ncei.noaa.gov/access/search/data-search/global-hourly","accessed":{"date-parts":[["2022",10,21]]}}}],"schema":"https://github.com/citation-style-language/schema/raw/master/csl-citation.json"} </w:instrText>
      </w:r>
      <w:r w:rsidR="00C8616F">
        <w:rPr>
          <w:rFonts w:cs="Times New Roman"/>
          <w:lang w:eastAsia="en-US"/>
        </w:rPr>
        <w:fldChar w:fldCharType="separate"/>
      </w:r>
      <w:r w:rsidR="00C8616F" w:rsidRPr="00C8616F">
        <w:rPr>
          <w:rFonts w:cs="Times New Roman"/>
        </w:rPr>
        <w:t>[9]</w:t>
      </w:r>
      <w:r w:rsidR="00C8616F">
        <w:rPr>
          <w:rFonts w:cs="Times New Roman"/>
          <w:lang w:eastAsia="en-US"/>
        </w:rPr>
        <w:fldChar w:fldCharType="end"/>
      </w:r>
      <w:r w:rsidR="008F4217" w:rsidRPr="00EA268D">
        <w:rPr>
          <w:rFonts w:cs="Times New Roman"/>
          <w:lang w:eastAsia="en-US"/>
        </w:rPr>
        <w:t>data for weather station 718920 (Vancouver International Airport for 2008) has been used as the actual rural measurement</w:t>
      </w:r>
      <w:r w:rsidR="008F4217">
        <w:rPr>
          <w:rFonts w:cs="Times New Roman"/>
        </w:rPr>
        <w:t xml:space="preserve">s. And the missing data has been filled will interpolated data </w:t>
      </w:r>
      <w:commentRangeStart w:id="20"/>
      <w:r w:rsidR="008F4217">
        <w:rPr>
          <w:rFonts w:cs="Times New Roman"/>
        </w:rPr>
        <w:t>from their neighboring measurements</w:t>
      </w:r>
      <w:commentRangeEnd w:id="20"/>
      <w:r w:rsidR="00E25682">
        <w:rPr>
          <w:rStyle w:val="CommentReference"/>
        </w:rPr>
        <w:commentReference w:id="20"/>
      </w:r>
      <w:r w:rsidR="008F4217">
        <w:rPr>
          <w:rFonts w:cs="Times New Roman"/>
        </w:rPr>
        <w:t xml:space="preserve"> before they were formatted as hourly EPW file. </w:t>
      </w:r>
      <w:commentRangeStart w:id="21"/>
      <w:r w:rsidR="008F4217" w:rsidRPr="00EA268D">
        <w:rPr>
          <w:rFonts w:cs="Times New Roman"/>
          <w:lang w:eastAsia="en-US"/>
        </w:rPr>
        <w:t xml:space="preserve">TMP, DEW, SLP </w:t>
      </w:r>
      <w:r w:rsidR="008F4217">
        <w:rPr>
          <w:rFonts w:cs="Times New Roman"/>
          <w:lang w:eastAsia="en-US"/>
        </w:rPr>
        <w:t>from</w:t>
      </w:r>
      <w:r w:rsidR="008F4217" w:rsidRPr="00EA268D">
        <w:rPr>
          <w:rFonts w:cs="Times New Roman"/>
          <w:lang w:eastAsia="en-US"/>
        </w:rPr>
        <w:t xml:space="preserve"> the Integrated Surface Dataset have been used to calculate real time dry bulb air temperature, dew point temperature, relative humidity, and atmospheric pressure</w:t>
      </w:r>
      <w:r w:rsidR="008F4217">
        <w:rPr>
          <w:rFonts w:cs="Times New Roman"/>
          <w:lang w:eastAsia="en-US"/>
        </w:rPr>
        <w:t>.</w:t>
      </w:r>
      <w:r w:rsidR="008F4217">
        <w:rPr>
          <w:rFonts w:cs="Times New Roman"/>
        </w:rPr>
        <w:t xml:space="preserve"> </w:t>
      </w:r>
      <w:commentRangeEnd w:id="21"/>
      <w:r w:rsidR="00E25682">
        <w:rPr>
          <w:rStyle w:val="CommentReference"/>
        </w:rPr>
        <w:commentReference w:id="21"/>
      </w:r>
      <w:r w:rsidRPr="00EA268D">
        <w:rPr>
          <w:rFonts w:cs="Times New Roman"/>
        </w:rPr>
        <w:t xml:space="preserve">The validating weather observations are compared to the model predictions of air temperature within building heights on a </w:t>
      </w:r>
      <w:r w:rsidR="008F4217">
        <w:rPr>
          <w:rFonts w:cs="Times New Roman"/>
        </w:rPr>
        <w:t>30mins</w:t>
      </w:r>
      <w:r w:rsidRPr="00EA268D">
        <w:rPr>
          <w:rFonts w:cs="Times New Roman"/>
        </w:rPr>
        <w:t xml:space="preserve"> basis.</w:t>
      </w:r>
      <w:r>
        <w:rPr>
          <w:rFonts w:cs="Times New Roman"/>
        </w:rPr>
        <w:t xml:space="preserve"> </w:t>
      </w:r>
    </w:p>
    <w:tbl>
      <w:tblPr>
        <w:tblW w:w="6500" w:type="dxa"/>
        <w:jc w:val="center"/>
        <w:tblLook w:val="04A0" w:firstRow="1" w:lastRow="0" w:firstColumn="1" w:lastColumn="0" w:noHBand="0" w:noVBand="1"/>
      </w:tblPr>
      <w:tblGrid>
        <w:gridCol w:w="960"/>
        <w:gridCol w:w="2540"/>
        <w:gridCol w:w="3000"/>
      </w:tblGrid>
      <w:tr w:rsidR="005355F9" w:rsidRPr="005355F9" w14:paraId="35C8A75D" w14:textId="77777777" w:rsidTr="005355F9">
        <w:trPr>
          <w:trHeight w:val="300"/>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E85573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2540" w:type="dxa"/>
            <w:tcBorders>
              <w:top w:val="single" w:sz="8" w:space="0" w:color="auto"/>
              <w:left w:val="nil"/>
              <w:bottom w:val="single" w:sz="8" w:space="0" w:color="auto"/>
              <w:right w:val="single" w:sz="8" w:space="0" w:color="auto"/>
            </w:tcBorders>
            <w:shd w:val="clear" w:color="auto" w:fill="auto"/>
            <w:noWrap/>
            <w:vAlign w:val="center"/>
            <w:hideMark/>
          </w:tcPr>
          <w:p w14:paraId="5C6FBB23"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 </w:t>
            </w:r>
          </w:p>
        </w:tc>
        <w:tc>
          <w:tcPr>
            <w:tcW w:w="3000" w:type="dxa"/>
            <w:tcBorders>
              <w:top w:val="single" w:sz="8" w:space="0" w:color="auto"/>
              <w:left w:val="nil"/>
              <w:bottom w:val="single" w:sz="8" w:space="0" w:color="auto"/>
              <w:right w:val="single" w:sz="8" w:space="0" w:color="auto"/>
            </w:tcBorders>
            <w:shd w:val="clear" w:color="auto" w:fill="auto"/>
            <w:noWrap/>
            <w:vAlign w:val="center"/>
            <w:hideMark/>
          </w:tcPr>
          <w:p w14:paraId="456B05C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Sunset Neighborhood</w:t>
            </w:r>
          </w:p>
        </w:tc>
      </w:tr>
      <w:tr w:rsidR="005355F9" w:rsidRPr="005355F9" w14:paraId="21EBF5B7" w14:textId="77777777" w:rsidTr="005355F9">
        <w:trPr>
          <w:trHeight w:val="276"/>
          <w:jc w:val="center"/>
        </w:trPr>
        <w:tc>
          <w:tcPr>
            <w:tcW w:w="96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C963F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UWG</w:t>
            </w:r>
          </w:p>
        </w:tc>
        <w:tc>
          <w:tcPr>
            <w:tcW w:w="2540" w:type="dxa"/>
            <w:tcBorders>
              <w:top w:val="nil"/>
              <w:left w:val="nil"/>
              <w:bottom w:val="nil"/>
              <w:right w:val="single" w:sz="8" w:space="0" w:color="auto"/>
            </w:tcBorders>
            <w:shd w:val="clear" w:color="auto" w:fill="auto"/>
            <w:vAlign w:val="center"/>
            <w:hideMark/>
          </w:tcPr>
          <w:p w14:paraId="620DCC8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Theta of Canyon</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66B6AC6"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w:t>
            </w:r>
          </w:p>
        </w:tc>
      </w:tr>
      <w:tr w:rsidR="005355F9" w:rsidRPr="005355F9" w14:paraId="5EDC299A" w14:textId="77777777" w:rsidTr="005355F9">
        <w:trPr>
          <w:trHeight w:val="660"/>
          <w:jc w:val="center"/>
        </w:trPr>
        <w:tc>
          <w:tcPr>
            <w:tcW w:w="960" w:type="dxa"/>
            <w:vMerge/>
            <w:tcBorders>
              <w:top w:val="nil"/>
              <w:left w:val="single" w:sz="8" w:space="0" w:color="auto"/>
              <w:bottom w:val="single" w:sz="8" w:space="0" w:color="000000"/>
              <w:right w:val="single" w:sz="8" w:space="0" w:color="auto"/>
            </w:tcBorders>
            <w:vAlign w:val="center"/>
            <w:hideMark/>
          </w:tcPr>
          <w:p w14:paraId="743E216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vAlign w:val="center"/>
            <w:hideMark/>
          </w:tcPr>
          <w:p w14:paraId="0E9467E7"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[degree relative to north, -90 to 90]</w:t>
            </w:r>
          </w:p>
        </w:tc>
        <w:tc>
          <w:tcPr>
            <w:tcW w:w="3000" w:type="dxa"/>
            <w:vMerge/>
            <w:tcBorders>
              <w:top w:val="nil"/>
              <w:left w:val="single" w:sz="8" w:space="0" w:color="auto"/>
              <w:bottom w:val="single" w:sz="8" w:space="0" w:color="000000"/>
              <w:right w:val="single" w:sz="8" w:space="0" w:color="auto"/>
            </w:tcBorders>
            <w:vAlign w:val="center"/>
            <w:hideMark/>
          </w:tcPr>
          <w:p w14:paraId="6E62C994" w14:textId="77777777" w:rsidR="005355F9" w:rsidRPr="005355F9" w:rsidRDefault="005355F9" w:rsidP="005355F9">
            <w:pPr>
              <w:spacing w:after="0" w:line="240" w:lineRule="auto"/>
              <w:rPr>
                <w:rFonts w:eastAsia="Times New Roman" w:cs="Times New Roman"/>
                <w:color w:val="000000"/>
              </w:rPr>
            </w:pPr>
          </w:p>
        </w:tc>
      </w:tr>
      <w:tr w:rsidR="005355F9" w:rsidRPr="005355F9" w14:paraId="0FAB2A73"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F34D6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905B500"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Mean building heights[m]</w:t>
            </w:r>
          </w:p>
        </w:tc>
        <w:tc>
          <w:tcPr>
            <w:tcW w:w="3000" w:type="dxa"/>
            <w:tcBorders>
              <w:top w:val="nil"/>
              <w:left w:val="nil"/>
              <w:bottom w:val="single" w:sz="8" w:space="0" w:color="auto"/>
              <w:right w:val="single" w:sz="8" w:space="0" w:color="auto"/>
            </w:tcBorders>
            <w:shd w:val="clear" w:color="auto" w:fill="auto"/>
            <w:noWrap/>
            <w:vAlign w:val="center"/>
            <w:hideMark/>
          </w:tcPr>
          <w:p w14:paraId="1AFDA4E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6.5</w:t>
            </w:r>
          </w:p>
        </w:tc>
      </w:tr>
      <w:tr w:rsidR="005355F9" w:rsidRPr="005355F9" w14:paraId="52833796"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3488480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B4034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Urban domain height [m]</w:t>
            </w:r>
          </w:p>
        </w:tc>
        <w:tc>
          <w:tcPr>
            <w:tcW w:w="3000" w:type="dxa"/>
            <w:tcBorders>
              <w:top w:val="nil"/>
              <w:left w:val="nil"/>
              <w:bottom w:val="single" w:sz="8" w:space="0" w:color="auto"/>
              <w:right w:val="single" w:sz="8" w:space="0" w:color="auto"/>
            </w:tcBorders>
            <w:shd w:val="clear" w:color="auto" w:fill="auto"/>
            <w:noWrap/>
            <w:vAlign w:val="center"/>
            <w:hideMark/>
          </w:tcPr>
          <w:p w14:paraId="193CF4AC"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20</w:t>
            </w:r>
          </w:p>
        </w:tc>
      </w:tr>
      <w:tr w:rsidR="005355F9" w:rsidRPr="005355F9" w14:paraId="630D76BA" w14:textId="77777777" w:rsidTr="005355F9">
        <w:trPr>
          <w:trHeight w:val="300"/>
          <w:jc w:val="center"/>
        </w:trPr>
        <w:tc>
          <w:tcPr>
            <w:tcW w:w="960" w:type="dxa"/>
            <w:vMerge/>
            <w:tcBorders>
              <w:top w:val="nil"/>
              <w:left w:val="single" w:sz="8" w:space="0" w:color="auto"/>
              <w:bottom w:val="single" w:sz="8" w:space="0" w:color="000000"/>
              <w:right w:val="single" w:sz="8" w:space="0" w:color="auto"/>
            </w:tcBorders>
            <w:vAlign w:val="center"/>
            <w:hideMark/>
          </w:tcPr>
          <w:p w14:paraId="0EF84BD0"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668127A1"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Albedo (roof, wall, veg)</w:t>
            </w:r>
          </w:p>
        </w:tc>
        <w:tc>
          <w:tcPr>
            <w:tcW w:w="3000" w:type="dxa"/>
            <w:tcBorders>
              <w:top w:val="nil"/>
              <w:left w:val="nil"/>
              <w:bottom w:val="single" w:sz="8" w:space="0" w:color="auto"/>
              <w:right w:val="single" w:sz="8" w:space="0" w:color="auto"/>
            </w:tcBorders>
            <w:shd w:val="clear" w:color="auto" w:fill="auto"/>
            <w:noWrap/>
            <w:vAlign w:val="center"/>
            <w:hideMark/>
          </w:tcPr>
          <w:p w14:paraId="03DA26C1"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0.13, 0.2, 0.27</w:t>
            </w:r>
          </w:p>
        </w:tc>
      </w:tr>
      <w:tr w:rsidR="005355F9" w:rsidRPr="005355F9" w14:paraId="34692AF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1690BBC1"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nil"/>
              <w:right w:val="single" w:sz="8" w:space="0" w:color="auto"/>
            </w:tcBorders>
            <w:shd w:val="clear" w:color="auto" w:fill="auto"/>
            <w:noWrap/>
            <w:vAlign w:val="center"/>
            <w:hideMark/>
          </w:tcPr>
          <w:p w14:paraId="497F8A18" w14:textId="77777777" w:rsidR="005355F9" w:rsidRPr="005355F9" w:rsidRDefault="005355F9" w:rsidP="005355F9">
            <w:pPr>
              <w:spacing w:after="0" w:line="240" w:lineRule="auto"/>
              <w:jc w:val="center"/>
              <w:rPr>
                <w:rFonts w:eastAsia="Times New Roman" w:cs="Times New Roman"/>
                <w:b/>
                <w:bCs/>
                <w:color w:val="000000"/>
              </w:rPr>
            </w:pPr>
            <w:proofErr w:type="spellStart"/>
            <w:r w:rsidRPr="005355F9">
              <w:rPr>
                <w:rFonts w:eastAsia="Times New Roman" w:cs="Times New Roman"/>
                <w:b/>
                <w:bCs/>
                <w:color w:val="000000"/>
              </w:rPr>
              <w:t>Emissitivities</w:t>
            </w:r>
            <w:proofErr w:type="spellEnd"/>
            <w:r w:rsidRPr="005355F9">
              <w:rPr>
                <w:rFonts w:eastAsia="Times New Roman" w:cs="Times New Roman"/>
                <w:b/>
                <w:bCs/>
                <w:color w:val="000000"/>
              </w:rPr>
              <w:t xml:space="preserve"> </w:t>
            </w:r>
          </w:p>
        </w:tc>
        <w:tc>
          <w:tcPr>
            <w:tcW w:w="300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CE1904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0.95,0.95</w:t>
            </w:r>
          </w:p>
        </w:tc>
      </w:tr>
      <w:tr w:rsidR="005355F9" w:rsidRPr="005355F9" w14:paraId="0CB89BBA" w14:textId="77777777" w:rsidTr="005355F9">
        <w:trPr>
          <w:trHeight w:val="216"/>
          <w:jc w:val="center"/>
        </w:trPr>
        <w:tc>
          <w:tcPr>
            <w:tcW w:w="960" w:type="dxa"/>
            <w:vMerge/>
            <w:tcBorders>
              <w:top w:val="nil"/>
              <w:left w:val="single" w:sz="8" w:space="0" w:color="auto"/>
              <w:bottom w:val="single" w:sz="8" w:space="0" w:color="000000"/>
              <w:right w:val="single" w:sz="8" w:space="0" w:color="auto"/>
            </w:tcBorders>
            <w:vAlign w:val="center"/>
            <w:hideMark/>
          </w:tcPr>
          <w:p w14:paraId="41A33062"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nil"/>
              <w:bottom w:val="single" w:sz="8" w:space="0" w:color="auto"/>
              <w:right w:val="single" w:sz="8" w:space="0" w:color="auto"/>
            </w:tcBorders>
            <w:shd w:val="clear" w:color="auto" w:fill="auto"/>
            <w:noWrap/>
            <w:vAlign w:val="center"/>
            <w:hideMark/>
          </w:tcPr>
          <w:p w14:paraId="2C83FED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t>
            </w:r>
            <w:proofErr w:type="gramStart"/>
            <w:r w:rsidRPr="005355F9">
              <w:rPr>
                <w:rFonts w:eastAsia="Times New Roman" w:cs="Times New Roman"/>
                <w:b/>
                <w:bCs/>
                <w:color w:val="000000"/>
              </w:rPr>
              <w:t>roof</w:t>
            </w:r>
            <w:proofErr w:type="gramEnd"/>
            <w:r w:rsidRPr="005355F9">
              <w:rPr>
                <w:rFonts w:eastAsia="Times New Roman" w:cs="Times New Roman"/>
                <w:b/>
                <w:bCs/>
                <w:color w:val="000000"/>
              </w:rPr>
              <w:t>, wall)</w:t>
            </w:r>
          </w:p>
        </w:tc>
        <w:tc>
          <w:tcPr>
            <w:tcW w:w="3000" w:type="dxa"/>
            <w:vMerge/>
            <w:tcBorders>
              <w:top w:val="nil"/>
              <w:left w:val="single" w:sz="8" w:space="0" w:color="auto"/>
              <w:bottom w:val="single" w:sz="8" w:space="0" w:color="000000"/>
              <w:right w:val="single" w:sz="8" w:space="0" w:color="auto"/>
            </w:tcBorders>
            <w:vAlign w:val="center"/>
            <w:hideMark/>
          </w:tcPr>
          <w:p w14:paraId="5ED42C69" w14:textId="77777777" w:rsidR="005355F9" w:rsidRPr="005355F9" w:rsidRDefault="005355F9" w:rsidP="005355F9">
            <w:pPr>
              <w:spacing w:after="0" w:line="240" w:lineRule="auto"/>
              <w:rPr>
                <w:rFonts w:eastAsia="Times New Roman" w:cs="Times New Roman"/>
                <w:color w:val="000000"/>
              </w:rPr>
            </w:pPr>
          </w:p>
        </w:tc>
      </w:tr>
      <w:tr w:rsidR="005355F9" w:rsidRPr="005355F9" w14:paraId="00ED3F8E"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13AF169" w14:textId="77777777" w:rsidR="005355F9" w:rsidRPr="005355F9" w:rsidRDefault="005355F9" w:rsidP="005355F9">
            <w:pPr>
              <w:spacing w:after="0" w:line="240" w:lineRule="auto"/>
              <w:rPr>
                <w:rFonts w:eastAsia="Times New Roman" w:cs="Times New Roman"/>
                <w:b/>
                <w:bCs/>
                <w:color w:val="000000"/>
              </w:rPr>
            </w:pPr>
          </w:p>
        </w:tc>
        <w:tc>
          <w:tcPr>
            <w:tcW w:w="2540"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4BFD84"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Others</w:t>
            </w:r>
          </w:p>
        </w:tc>
        <w:tc>
          <w:tcPr>
            <w:tcW w:w="3000" w:type="dxa"/>
            <w:tcBorders>
              <w:top w:val="nil"/>
              <w:left w:val="nil"/>
              <w:bottom w:val="nil"/>
              <w:right w:val="single" w:sz="8" w:space="0" w:color="auto"/>
            </w:tcBorders>
            <w:shd w:val="clear" w:color="auto" w:fill="auto"/>
            <w:noWrap/>
            <w:vAlign w:val="center"/>
            <w:hideMark/>
          </w:tcPr>
          <w:p w14:paraId="1749AFE2"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Fveg_G</w:t>
            </w:r>
            <w:proofErr w:type="spellEnd"/>
            <w:r w:rsidRPr="005355F9">
              <w:rPr>
                <w:rFonts w:eastAsia="Times New Roman" w:cs="Times New Roman"/>
                <w:color w:val="000000"/>
              </w:rPr>
              <w:t xml:space="preserve"> = 0.5;</w:t>
            </w:r>
          </w:p>
        </w:tc>
      </w:tr>
      <w:tr w:rsidR="005355F9" w:rsidRPr="005355F9" w14:paraId="5C0ED079" w14:textId="77777777" w:rsidTr="005355F9">
        <w:trPr>
          <w:trHeight w:val="288"/>
          <w:jc w:val="center"/>
        </w:trPr>
        <w:tc>
          <w:tcPr>
            <w:tcW w:w="960" w:type="dxa"/>
            <w:vMerge/>
            <w:tcBorders>
              <w:top w:val="nil"/>
              <w:left w:val="single" w:sz="8" w:space="0" w:color="auto"/>
              <w:bottom w:val="single" w:sz="8" w:space="0" w:color="000000"/>
              <w:right w:val="single" w:sz="8" w:space="0" w:color="auto"/>
            </w:tcBorders>
            <w:vAlign w:val="center"/>
            <w:hideMark/>
          </w:tcPr>
          <w:p w14:paraId="28ABE4E2"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657871B7"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58AF66FD"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Fbare_G</w:t>
            </w:r>
            <w:proofErr w:type="spellEnd"/>
            <w:r w:rsidRPr="005355F9">
              <w:rPr>
                <w:rFonts w:eastAsia="Times New Roman" w:cs="Times New Roman"/>
                <w:color w:val="000000"/>
              </w:rPr>
              <w:t xml:space="preserve"> = 0;</w:t>
            </w:r>
          </w:p>
        </w:tc>
      </w:tr>
      <w:tr w:rsidR="005355F9" w:rsidRPr="005355F9" w14:paraId="66237F3F" w14:textId="77777777" w:rsidTr="005355F9">
        <w:trPr>
          <w:trHeight w:val="888"/>
          <w:jc w:val="center"/>
        </w:trPr>
        <w:tc>
          <w:tcPr>
            <w:tcW w:w="960" w:type="dxa"/>
            <w:vMerge/>
            <w:tcBorders>
              <w:top w:val="nil"/>
              <w:left w:val="single" w:sz="8" w:space="0" w:color="auto"/>
              <w:bottom w:val="single" w:sz="4" w:space="0" w:color="auto"/>
              <w:right w:val="single" w:sz="8" w:space="0" w:color="auto"/>
            </w:tcBorders>
            <w:vAlign w:val="center"/>
            <w:hideMark/>
          </w:tcPr>
          <w:p w14:paraId="3F60A69F"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8" w:space="0" w:color="auto"/>
              <w:bottom w:val="single" w:sz="8" w:space="0" w:color="000000"/>
              <w:right w:val="single" w:sz="8" w:space="0" w:color="auto"/>
            </w:tcBorders>
            <w:vAlign w:val="center"/>
            <w:hideMark/>
          </w:tcPr>
          <w:p w14:paraId="79E4F47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single" w:sz="8" w:space="0" w:color="auto"/>
              <w:right w:val="single" w:sz="8" w:space="0" w:color="auto"/>
            </w:tcBorders>
            <w:shd w:val="clear" w:color="auto" w:fill="auto"/>
            <w:vAlign w:val="center"/>
            <w:hideMark/>
          </w:tcPr>
          <w:p w14:paraId="5F8400E7" w14:textId="41D25555"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Fimp_G</w:t>
            </w:r>
            <w:proofErr w:type="spellEnd"/>
            <w:r w:rsidRPr="005355F9">
              <w:rPr>
                <w:rFonts w:eastAsia="Times New Roman" w:cs="Times New Roman"/>
                <w:color w:val="000000"/>
              </w:rPr>
              <w:t xml:space="preserve"> = 0.5</w:t>
            </w:r>
            <w:r w:rsidRPr="005355F9">
              <w:rPr>
                <w:rFonts w:eastAsia="Times New Roman" w:cs="Times New Roman"/>
                <w:color w:val="000000"/>
              </w:rPr>
              <w:br/>
              <w:t>Width canyon = 23m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{"citationID":"kLbRCjSs","properties":{"formattedCitation":"[2]","plainCitation":"[2]","noteIndex":0},"citationItems":[{"id":1288,"uris":["http://zotero.org/users/3944343/items/J2JIZLTK"],"itemData":{"id":1288,"type":"article-journal","abstract":"Urban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r w:rsidRPr="005355F9">
              <w:rPr>
                <w:rFonts w:eastAsia="Times New Roman" w:cs="Times New Roman"/>
                <w:color w:val="000000"/>
              </w:rPr>
              <w:t>;</w:t>
            </w:r>
            <w:r w:rsidRPr="005355F9">
              <w:rPr>
                <w:rFonts w:eastAsia="Times New Roman" w:cs="Times New Roman"/>
                <w:color w:val="000000"/>
              </w:rPr>
              <w:br/>
              <w:t>Width roof = 10m</w:t>
            </w:r>
            <w:r w:rsidR="00C8616F">
              <w:rPr>
                <w:rFonts w:eastAsia="Times New Roman" w:cs="Times New Roman"/>
                <w:color w:val="000000"/>
              </w:rPr>
              <w:fldChar w:fldCharType="begin"/>
            </w:r>
            <w:r w:rsidR="00C8616F">
              <w:rPr>
                <w:rFonts w:eastAsia="Times New Roman" w:cs="Times New Roman"/>
                <w:color w:val="000000"/>
              </w:rPr>
              <w:instrText xml:space="preserve"> ADDIN ZOTERO_ITEM CSL_CITATION {"citationID":"b0M0kWYV","properties":{"formattedCitation":"[2]","plainCitation":"[2]","noteIndex":0},"citationItems":[{"id":1288,"uris":["http://zotero.org/users/3944343/items/J2JIZLTK"],"itemData":{"id":1288,"type":"article-journal","abstract":"Urban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C8616F">
              <w:rPr>
                <w:rFonts w:eastAsia="Times New Roman" w:cs="Times New Roman"/>
                <w:color w:val="000000"/>
              </w:rPr>
              <w:fldChar w:fldCharType="separate"/>
            </w:r>
            <w:r w:rsidR="00C8616F" w:rsidRPr="00C8616F">
              <w:rPr>
                <w:rFonts w:cs="Times New Roman"/>
              </w:rPr>
              <w:t>[2]</w:t>
            </w:r>
            <w:r w:rsidR="00C8616F">
              <w:rPr>
                <w:rFonts w:eastAsia="Times New Roman" w:cs="Times New Roman"/>
                <w:color w:val="000000"/>
              </w:rPr>
              <w:fldChar w:fldCharType="end"/>
            </w:r>
          </w:p>
        </w:tc>
      </w:tr>
      <w:tr w:rsidR="005355F9" w:rsidRPr="005355F9" w14:paraId="688F22EC" w14:textId="77777777" w:rsidTr="005355F9">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D59236"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IDF</w:t>
            </w:r>
          </w:p>
        </w:tc>
        <w:tc>
          <w:tcPr>
            <w:tcW w:w="2540" w:type="dxa"/>
            <w:vMerge w:val="restart"/>
            <w:tcBorders>
              <w:top w:val="nil"/>
              <w:left w:val="single" w:sz="4" w:space="0" w:color="auto"/>
              <w:bottom w:val="nil"/>
              <w:right w:val="single" w:sz="8" w:space="0" w:color="auto"/>
            </w:tcBorders>
            <w:shd w:val="clear" w:color="auto" w:fill="auto"/>
            <w:noWrap/>
            <w:vAlign w:val="center"/>
            <w:hideMark/>
          </w:tcPr>
          <w:p w14:paraId="6E572B42"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Prototype IDF models</w:t>
            </w:r>
          </w:p>
        </w:tc>
        <w:tc>
          <w:tcPr>
            <w:tcW w:w="3000" w:type="dxa"/>
            <w:tcBorders>
              <w:top w:val="nil"/>
              <w:left w:val="nil"/>
              <w:bottom w:val="nil"/>
              <w:right w:val="single" w:sz="8" w:space="0" w:color="auto"/>
            </w:tcBorders>
            <w:shd w:val="clear" w:color="auto" w:fill="auto"/>
            <w:noWrap/>
            <w:vAlign w:val="center"/>
            <w:hideMark/>
          </w:tcPr>
          <w:p w14:paraId="212376B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Post80s</w:t>
            </w:r>
          </w:p>
        </w:tc>
      </w:tr>
      <w:tr w:rsidR="005355F9" w:rsidRPr="005355F9" w14:paraId="0B27A37E" w14:textId="77777777" w:rsidTr="005355F9">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63BB803" w14:textId="77777777" w:rsidR="005355F9" w:rsidRPr="005355F9" w:rsidRDefault="005355F9" w:rsidP="005355F9">
            <w:pPr>
              <w:spacing w:after="0" w:line="240" w:lineRule="auto"/>
              <w:rPr>
                <w:rFonts w:eastAsia="Times New Roman" w:cs="Times New Roman"/>
                <w:b/>
                <w:bCs/>
                <w:color w:val="000000"/>
              </w:rPr>
            </w:pPr>
          </w:p>
        </w:tc>
        <w:tc>
          <w:tcPr>
            <w:tcW w:w="2540" w:type="dxa"/>
            <w:vMerge/>
            <w:tcBorders>
              <w:top w:val="nil"/>
              <w:left w:val="single" w:sz="4" w:space="0" w:color="auto"/>
              <w:bottom w:val="nil"/>
              <w:right w:val="single" w:sz="8" w:space="0" w:color="auto"/>
            </w:tcBorders>
            <w:vAlign w:val="center"/>
            <w:hideMark/>
          </w:tcPr>
          <w:p w14:paraId="4C0F23BB"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noWrap/>
            <w:vAlign w:val="center"/>
            <w:hideMark/>
          </w:tcPr>
          <w:p w14:paraId="7BDA9233" w14:textId="77777777" w:rsidR="005355F9" w:rsidRPr="005355F9" w:rsidRDefault="005355F9" w:rsidP="005355F9">
            <w:pPr>
              <w:spacing w:after="0" w:line="240" w:lineRule="auto"/>
              <w:jc w:val="center"/>
              <w:rPr>
                <w:rFonts w:eastAsia="Times New Roman" w:cs="Times New Roman"/>
                <w:color w:val="000000"/>
              </w:rPr>
            </w:pPr>
            <w:proofErr w:type="spellStart"/>
            <w:r w:rsidRPr="005355F9">
              <w:rPr>
                <w:rFonts w:eastAsia="Times New Roman" w:cs="Times New Roman"/>
                <w:color w:val="000000"/>
              </w:rPr>
              <w:t>SmallOffice</w:t>
            </w:r>
            <w:proofErr w:type="spellEnd"/>
            <w:r w:rsidRPr="005355F9">
              <w:rPr>
                <w:rFonts w:eastAsia="Times New Roman" w:cs="Times New Roman"/>
                <w:color w:val="000000"/>
              </w:rPr>
              <w:t xml:space="preserve"> 4C</w:t>
            </w:r>
          </w:p>
        </w:tc>
      </w:tr>
      <w:tr w:rsidR="005355F9" w:rsidRPr="005355F9" w14:paraId="10F55139"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0AB7E115"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A0F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Internal Gains</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62628BA"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Residential</w:t>
            </w:r>
          </w:p>
        </w:tc>
      </w:tr>
      <w:tr w:rsidR="005355F9" w:rsidRPr="005355F9" w14:paraId="5611775A"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2E39AF88"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760FB43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Cooling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82A56F"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Cooling</w:t>
            </w:r>
          </w:p>
        </w:tc>
      </w:tr>
      <w:tr w:rsidR="005355F9" w:rsidRPr="005355F9" w14:paraId="172F9E0B" w14:textId="77777777" w:rsidTr="005355F9">
        <w:trPr>
          <w:trHeight w:val="360"/>
          <w:jc w:val="center"/>
        </w:trPr>
        <w:tc>
          <w:tcPr>
            <w:tcW w:w="960" w:type="dxa"/>
            <w:vMerge/>
            <w:tcBorders>
              <w:top w:val="single" w:sz="4" w:space="0" w:color="auto"/>
              <w:left w:val="single" w:sz="4" w:space="0" w:color="auto"/>
              <w:bottom w:val="single" w:sz="4" w:space="0" w:color="auto"/>
              <w:right w:val="nil"/>
            </w:tcBorders>
            <w:vAlign w:val="center"/>
            <w:hideMark/>
          </w:tcPr>
          <w:p w14:paraId="771CA457"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20D985FC"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Heating System</w:t>
            </w:r>
          </w:p>
        </w:tc>
        <w:tc>
          <w:tcPr>
            <w:tcW w:w="3000" w:type="dxa"/>
            <w:tcBorders>
              <w:top w:val="nil"/>
              <w:left w:val="nil"/>
              <w:bottom w:val="single" w:sz="4" w:space="0" w:color="auto"/>
              <w:right w:val="single" w:sz="4" w:space="0" w:color="auto"/>
            </w:tcBorders>
            <w:shd w:val="clear" w:color="auto" w:fill="auto"/>
            <w:noWrap/>
            <w:vAlign w:val="center"/>
            <w:hideMark/>
          </w:tcPr>
          <w:p w14:paraId="53F5C91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Furnace</w:t>
            </w:r>
          </w:p>
        </w:tc>
      </w:tr>
      <w:tr w:rsidR="005355F9" w:rsidRPr="005355F9" w14:paraId="06763341" w14:textId="77777777" w:rsidTr="005355F9">
        <w:trPr>
          <w:trHeight w:val="40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18CED20F"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nil"/>
              <w:right w:val="single" w:sz="8" w:space="0" w:color="auto"/>
            </w:tcBorders>
            <w:shd w:val="clear" w:color="auto" w:fill="auto"/>
            <w:noWrap/>
            <w:vAlign w:val="center"/>
            <w:hideMark/>
          </w:tcPr>
          <w:p w14:paraId="515D368E"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Wall</w:t>
            </w:r>
          </w:p>
        </w:tc>
        <w:tc>
          <w:tcPr>
            <w:tcW w:w="3000" w:type="dxa"/>
            <w:tcBorders>
              <w:top w:val="nil"/>
              <w:left w:val="nil"/>
              <w:bottom w:val="nil"/>
              <w:right w:val="single" w:sz="8" w:space="0" w:color="auto"/>
            </w:tcBorders>
            <w:shd w:val="clear" w:color="auto" w:fill="auto"/>
            <w:vAlign w:val="center"/>
            <w:hideMark/>
          </w:tcPr>
          <w:p w14:paraId="0002CCC4"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0C394016" w14:textId="77777777" w:rsidTr="005355F9">
        <w:trPr>
          <w:trHeight w:val="288"/>
          <w:jc w:val="center"/>
        </w:trPr>
        <w:tc>
          <w:tcPr>
            <w:tcW w:w="960" w:type="dxa"/>
            <w:vMerge/>
            <w:tcBorders>
              <w:top w:val="single" w:sz="4" w:space="0" w:color="auto"/>
              <w:left w:val="single" w:sz="4" w:space="0" w:color="auto"/>
              <w:bottom w:val="single" w:sz="4" w:space="0" w:color="auto"/>
              <w:right w:val="nil"/>
            </w:tcBorders>
            <w:vAlign w:val="center"/>
            <w:hideMark/>
          </w:tcPr>
          <w:p w14:paraId="7F98F2F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EF2A8"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Roof</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379FE5A2"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3BF88390" w14:textId="77777777" w:rsidTr="005355F9">
        <w:trPr>
          <w:trHeight w:val="300"/>
          <w:jc w:val="center"/>
        </w:trPr>
        <w:tc>
          <w:tcPr>
            <w:tcW w:w="960" w:type="dxa"/>
            <w:vMerge/>
            <w:tcBorders>
              <w:top w:val="single" w:sz="4" w:space="0" w:color="auto"/>
              <w:left w:val="single" w:sz="4" w:space="0" w:color="auto"/>
              <w:bottom w:val="single" w:sz="4" w:space="0" w:color="auto"/>
              <w:right w:val="nil"/>
            </w:tcBorders>
            <w:vAlign w:val="center"/>
            <w:hideMark/>
          </w:tcPr>
          <w:p w14:paraId="0B5C435E" w14:textId="77777777" w:rsidR="005355F9" w:rsidRPr="005355F9" w:rsidRDefault="005355F9" w:rsidP="005355F9">
            <w:pPr>
              <w:spacing w:after="0" w:line="240" w:lineRule="auto"/>
              <w:rPr>
                <w:rFonts w:eastAsia="Times New Roman" w:cs="Times New Roman"/>
                <w:b/>
                <w:bCs/>
                <w:color w:val="000000"/>
              </w:rPr>
            </w:pPr>
          </w:p>
        </w:tc>
        <w:tc>
          <w:tcPr>
            <w:tcW w:w="2540" w:type="dxa"/>
            <w:tcBorders>
              <w:top w:val="nil"/>
              <w:left w:val="single" w:sz="4" w:space="0" w:color="auto"/>
              <w:bottom w:val="single" w:sz="4" w:space="0" w:color="auto"/>
              <w:right w:val="single" w:sz="4" w:space="0" w:color="auto"/>
            </w:tcBorders>
            <w:shd w:val="clear" w:color="auto" w:fill="auto"/>
            <w:noWrap/>
            <w:vAlign w:val="center"/>
            <w:hideMark/>
          </w:tcPr>
          <w:p w14:paraId="6D91298A"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Floor</w:t>
            </w:r>
          </w:p>
        </w:tc>
        <w:tc>
          <w:tcPr>
            <w:tcW w:w="3000" w:type="dxa"/>
            <w:tcBorders>
              <w:top w:val="nil"/>
              <w:left w:val="nil"/>
              <w:bottom w:val="single" w:sz="4" w:space="0" w:color="auto"/>
              <w:right w:val="single" w:sz="4" w:space="0" w:color="auto"/>
            </w:tcBorders>
            <w:shd w:val="clear" w:color="auto" w:fill="auto"/>
            <w:noWrap/>
            <w:vAlign w:val="center"/>
            <w:hideMark/>
          </w:tcPr>
          <w:p w14:paraId="74F37C67"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w:t>
            </w:r>
          </w:p>
        </w:tc>
      </w:tr>
      <w:tr w:rsidR="005355F9" w:rsidRPr="005355F9" w14:paraId="46887D17" w14:textId="77777777" w:rsidTr="005355F9">
        <w:trPr>
          <w:trHeight w:val="216"/>
          <w:jc w:val="center"/>
        </w:trPr>
        <w:tc>
          <w:tcPr>
            <w:tcW w:w="3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C06CD"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Forcing Weather Observations</w:t>
            </w:r>
          </w:p>
        </w:tc>
        <w:tc>
          <w:tcPr>
            <w:tcW w:w="3000" w:type="dxa"/>
            <w:tcBorders>
              <w:top w:val="nil"/>
              <w:left w:val="nil"/>
              <w:bottom w:val="nil"/>
              <w:right w:val="single" w:sz="8" w:space="0" w:color="auto"/>
            </w:tcBorders>
            <w:shd w:val="clear" w:color="auto" w:fill="auto"/>
            <w:vAlign w:val="center"/>
            <w:hideMark/>
          </w:tcPr>
          <w:p w14:paraId="5EFDB7F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Int'l Airport</w:t>
            </w:r>
          </w:p>
        </w:tc>
      </w:tr>
      <w:tr w:rsidR="005355F9" w:rsidRPr="005355F9" w14:paraId="18211E21" w14:textId="77777777" w:rsidTr="005355F9">
        <w:trPr>
          <w:trHeight w:val="828"/>
          <w:jc w:val="center"/>
        </w:trPr>
        <w:tc>
          <w:tcPr>
            <w:tcW w:w="3500" w:type="dxa"/>
            <w:gridSpan w:val="2"/>
            <w:vMerge/>
            <w:tcBorders>
              <w:top w:val="single" w:sz="4" w:space="0" w:color="auto"/>
              <w:left w:val="single" w:sz="4" w:space="0" w:color="auto"/>
              <w:bottom w:val="single" w:sz="4" w:space="0" w:color="auto"/>
              <w:right w:val="single" w:sz="4" w:space="0" w:color="auto"/>
            </w:tcBorders>
            <w:vAlign w:val="center"/>
            <w:hideMark/>
          </w:tcPr>
          <w:p w14:paraId="7D33B1D2" w14:textId="77777777" w:rsidR="005355F9" w:rsidRPr="005355F9" w:rsidRDefault="005355F9" w:rsidP="005355F9">
            <w:pPr>
              <w:spacing w:after="0" w:line="240" w:lineRule="auto"/>
              <w:rPr>
                <w:rFonts w:eastAsia="Times New Roman" w:cs="Times New Roman"/>
                <w:b/>
                <w:bCs/>
                <w:color w:val="000000"/>
              </w:rPr>
            </w:pPr>
          </w:p>
        </w:tc>
        <w:tc>
          <w:tcPr>
            <w:tcW w:w="3000" w:type="dxa"/>
            <w:tcBorders>
              <w:top w:val="nil"/>
              <w:left w:val="nil"/>
              <w:bottom w:val="nil"/>
              <w:right w:val="single" w:sz="8" w:space="0" w:color="auto"/>
            </w:tcBorders>
            <w:shd w:val="clear" w:color="auto" w:fill="auto"/>
            <w:vAlign w:val="center"/>
            <w:hideMark/>
          </w:tcPr>
          <w:p w14:paraId="4339B6A8"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(4.26 m air temperature</w:t>
            </w:r>
            <w:r w:rsidRPr="005355F9">
              <w:rPr>
                <w:rFonts w:eastAsia="Times New Roman" w:cs="Times New Roman"/>
                <w:color w:val="000000"/>
              </w:rPr>
              <w:br/>
              <w:t>atmospheric pressure, relative humidity, dew point)</w:t>
            </w:r>
          </w:p>
        </w:tc>
      </w:tr>
      <w:tr w:rsidR="005355F9" w:rsidRPr="005355F9" w14:paraId="6299F9B4" w14:textId="77777777" w:rsidTr="005355F9">
        <w:trPr>
          <w:trHeight w:val="576"/>
          <w:jc w:val="center"/>
        </w:trPr>
        <w:tc>
          <w:tcPr>
            <w:tcW w:w="3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8D9C53" w14:textId="77777777" w:rsidR="005355F9" w:rsidRPr="005355F9" w:rsidRDefault="005355F9" w:rsidP="005355F9">
            <w:pPr>
              <w:spacing w:after="0" w:line="240" w:lineRule="auto"/>
              <w:jc w:val="center"/>
              <w:rPr>
                <w:rFonts w:eastAsia="Times New Roman" w:cs="Times New Roman"/>
                <w:b/>
                <w:bCs/>
                <w:color w:val="000000"/>
              </w:rPr>
            </w:pPr>
            <w:r w:rsidRPr="005355F9">
              <w:rPr>
                <w:rFonts w:eastAsia="Times New Roman" w:cs="Times New Roman"/>
                <w:b/>
                <w:bCs/>
                <w:color w:val="000000"/>
              </w:rPr>
              <w:t>Validating Weather Observations</w:t>
            </w:r>
          </w:p>
        </w:tc>
        <w:tc>
          <w:tcPr>
            <w:tcW w:w="3000" w:type="dxa"/>
            <w:tcBorders>
              <w:top w:val="single" w:sz="4" w:space="0" w:color="auto"/>
              <w:left w:val="nil"/>
              <w:bottom w:val="single" w:sz="4" w:space="0" w:color="auto"/>
              <w:right w:val="single" w:sz="4" w:space="0" w:color="auto"/>
            </w:tcBorders>
            <w:shd w:val="clear" w:color="auto" w:fill="auto"/>
            <w:vAlign w:val="center"/>
            <w:hideMark/>
          </w:tcPr>
          <w:p w14:paraId="58B2E8CE" w14:textId="77777777" w:rsidR="005355F9" w:rsidRPr="005355F9" w:rsidRDefault="005355F9" w:rsidP="005355F9">
            <w:pPr>
              <w:spacing w:after="0" w:line="240" w:lineRule="auto"/>
              <w:jc w:val="center"/>
              <w:rPr>
                <w:rFonts w:eastAsia="Times New Roman" w:cs="Times New Roman"/>
                <w:color w:val="000000"/>
              </w:rPr>
            </w:pPr>
            <w:r w:rsidRPr="005355F9">
              <w:rPr>
                <w:rFonts w:eastAsia="Times New Roman" w:cs="Times New Roman"/>
                <w:color w:val="000000"/>
              </w:rPr>
              <w:t>Air temperature profile</w:t>
            </w:r>
            <w:r w:rsidRPr="005355F9">
              <w:rPr>
                <w:rFonts w:eastAsia="Times New Roman" w:cs="Times New Roman"/>
                <w:color w:val="000000"/>
              </w:rPr>
              <w:br/>
              <w:t>[1.2, 26]m</w:t>
            </w:r>
          </w:p>
        </w:tc>
      </w:tr>
    </w:tbl>
    <w:p w14:paraId="00F9DB0F" w14:textId="77777777" w:rsidR="009721B4" w:rsidRPr="009721B4" w:rsidRDefault="009721B4" w:rsidP="009721B4"/>
    <w:p w14:paraId="7C999713" w14:textId="36087497" w:rsidR="00027689" w:rsidRPr="00EA268D" w:rsidRDefault="00027689" w:rsidP="00027689">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6C20C217" w14:textId="77777777" w:rsidTr="00DC6547">
        <w:tc>
          <w:tcPr>
            <w:tcW w:w="2337" w:type="dxa"/>
          </w:tcPr>
          <w:p w14:paraId="6FB33840"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4981DD78"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161A25EE"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042DCD11"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0A1879D3" w14:textId="77777777" w:rsidTr="00DC6547">
        <w:tc>
          <w:tcPr>
            <w:tcW w:w="2337" w:type="dxa"/>
          </w:tcPr>
          <w:p w14:paraId="3FC2E00C" w14:textId="330CACCF"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219F138" w14:textId="427EA5CC"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847C86A" w14:textId="312F9120" w:rsidR="00027689" w:rsidRPr="00EA268D" w:rsidRDefault="00027689" w:rsidP="00DC6547">
            <w:pPr>
              <w:rPr>
                <w:rFonts w:cs="Times New Roman"/>
                <w:lang w:eastAsia="en-US"/>
              </w:rPr>
            </w:pPr>
            <w:r w:rsidRPr="00EA268D">
              <w:rPr>
                <w:rFonts w:cs="Times New Roman"/>
                <w:lang w:eastAsia="en-US"/>
              </w:rPr>
              <w:t>16.6</w:t>
            </w:r>
          </w:p>
        </w:tc>
        <w:tc>
          <w:tcPr>
            <w:tcW w:w="2338" w:type="dxa"/>
          </w:tcPr>
          <w:p w14:paraId="64E04087" w14:textId="5223B2E6" w:rsidR="00027689" w:rsidRPr="00EA268D" w:rsidRDefault="00027689" w:rsidP="00DC6547">
            <w:pPr>
              <w:rPr>
                <w:rFonts w:cs="Times New Roman"/>
                <w:lang w:eastAsia="en-US"/>
              </w:rPr>
            </w:pPr>
            <w:r w:rsidRPr="00EA268D">
              <w:rPr>
                <w:rFonts w:cs="Times New Roman"/>
                <w:lang w:eastAsia="en-US"/>
              </w:rPr>
              <w:t>17.88</w:t>
            </w:r>
          </w:p>
        </w:tc>
      </w:tr>
      <w:tr w:rsidR="00027689" w:rsidRPr="00EA268D" w14:paraId="14C35B1C" w14:textId="77777777" w:rsidTr="00DC6547">
        <w:tc>
          <w:tcPr>
            <w:tcW w:w="2337" w:type="dxa"/>
          </w:tcPr>
          <w:p w14:paraId="68065403" w14:textId="1F36A9A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55D1F86A" w14:textId="77777777" w:rsidR="00027689" w:rsidRPr="00EA268D" w:rsidRDefault="00027689" w:rsidP="00DC6547">
            <w:pPr>
              <w:rPr>
                <w:rFonts w:cs="Times New Roman"/>
                <w:lang w:eastAsia="en-US"/>
              </w:rPr>
            </w:pPr>
          </w:p>
        </w:tc>
        <w:tc>
          <w:tcPr>
            <w:tcW w:w="2338" w:type="dxa"/>
          </w:tcPr>
          <w:p w14:paraId="7333E7FA" w14:textId="422CEDD8" w:rsidR="00027689" w:rsidRPr="00EA268D" w:rsidRDefault="00027689" w:rsidP="00DC6547">
            <w:pPr>
              <w:rPr>
                <w:rFonts w:cs="Times New Roman"/>
                <w:lang w:eastAsia="en-US"/>
              </w:rPr>
            </w:pPr>
            <w:r w:rsidRPr="00EA268D">
              <w:rPr>
                <w:rFonts w:cs="Times New Roman"/>
                <w:lang w:eastAsia="en-US"/>
              </w:rPr>
              <w:t>21.19</w:t>
            </w:r>
          </w:p>
        </w:tc>
        <w:tc>
          <w:tcPr>
            <w:tcW w:w="2338" w:type="dxa"/>
          </w:tcPr>
          <w:p w14:paraId="29574A1F" w14:textId="31E4B3DE" w:rsidR="00027689" w:rsidRPr="00EA268D" w:rsidRDefault="00027689" w:rsidP="00DC6547">
            <w:pPr>
              <w:rPr>
                <w:rFonts w:cs="Times New Roman"/>
                <w:lang w:eastAsia="en-US"/>
              </w:rPr>
            </w:pPr>
            <w:r w:rsidRPr="00EA268D">
              <w:rPr>
                <w:rFonts w:cs="Times New Roman"/>
                <w:lang w:eastAsia="en-US"/>
              </w:rPr>
              <w:t>23.33</w:t>
            </w:r>
          </w:p>
        </w:tc>
      </w:tr>
      <w:tr w:rsidR="00027689" w:rsidRPr="00EA268D" w14:paraId="0B430990" w14:textId="77777777" w:rsidTr="00DC6547">
        <w:tc>
          <w:tcPr>
            <w:tcW w:w="2337" w:type="dxa"/>
          </w:tcPr>
          <w:p w14:paraId="258AFE77" w14:textId="3CA38700" w:rsidR="00027689" w:rsidRPr="00EA268D" w:rsidRDefault="00027689" w:rsidP="00DC6547">
            <w:pPr>
              <w:rPr>
                <w:rFonts w:cs="Times New Roman"/>
                <w:lang w:eastAsia="en-US"/>
              </w:rPr>
            </w:pPr>
            <w:r w:rsidRPr="00EA268D">
              <w:rPr>
                <w:rFonts w:cs="Times New Roman"/>
                <w:lang w:eastAsia="en-US"/>
              </w:rPr>
              <w:lastRenderedPageBreak/>
              <w:t>1.2m Real EPW</w:t>
            </w:r>
          </w:p>
        </w:tc>
        <w:tc>
          <w:tcPr>
            <w:tcW w:w="2337" w:type="dxa"/>
          </w:tcPr>
          <w:p w14:paraId="6050E508" w14:textId="77777777" w:rsidR="00027689" w:rsidRPr="00EA268D" w:rsidRDefault="00027689" w:rsidP="00DC6547">
            <w:pPr>
              <w:rPr>
                <w:rFonts w:cs="Times New Roman"/>
                <w:lang w:eastAsia="en-US"/>
              </w:rPr>
            </w:pPr>
          </w:p>
        </w:tc>
        <w:tc>
          <w:tcPr>
            <w:tcW w:w="2338" w:type="dxa"/>
          </w:tcPr>
          <w:p w14:paraId="1A6F60E4" w14:textId="6E80D36E" w:rsidR="00027689" w:rsidRPr="00EA268D" w:rsidRDefault="00027689" w:rsidP="00DC6547">
            <w:pPr>
              <w:rPr>
                <w:rFonts w:cs="Times New Roman"/>
                <w:lang w:eastAsia="en-US"/>
              </w:rPr>
            </w:pPr>
            <w:r w:rsidRPr="00EA268D">
              <w:rPr>
                <w:rFonts w:cs="Times New Roman"/>
                <w:lang w:eastAsia="en-US"/>
              </w:rPr>
              <w:t>16.77</w:t>
            </w:r>
          </w:p>
        </w:tc>
        <w:tc>
          <w:tcPr>
            <w:tcW w:w="2338" w:type="dxa"/>
          </w:tcPr>
          <w:p w14:paraId="3DE4BD68" w14:textId="6C4560FE" w:rsidR="00027689" w:rsidRPr="00EA268D" w:rsidRDefault="00027689" w:rsidP="00DC6547">
            <w:pPr>
              <w:rPr>
                <w:rFonts w:cs="Times New Roman"/>
                <w:lang w:eastAsia="en-US"/>
              </w:rPr>
            </w:pPr>
            <w:r w:rsidRPr="00EA268D">
              <w:rPr>
                <w:rFonts w:cs="Times New Roman"/>
                <w:lang w:eastAsia="en-US"/>
              </w:rPr>
              <w:t>17.87</w:t>
            </w:r>
          </w:p>
        </w:tc>
      </w:tr>
      <w:tr w:rsidR="00027689" w:rsidRPr="00EA268D" w14:paraId="5355FC02" w14:textId="77777777" w:rsidTr="00DC6547">
        <w:tc>
          <w:tcPr>
            <w:tcW w:w="2337" w:type="dxa"/>
          </w:tcPr>
          <w:p w14:paraId="25D2976E" w14:textId="4A99065C"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B0820B1" w14:textId="0CA1F981" w:rsidR="00027689" w:rsidRPr="00EA268D" w:rsidRDefault="00027689" w:rsidP="00DC6547">
            <w:pPr>
              <w:rPr>
                <w:rFonts w:cs="Times New Roman"/>
                <w:lang w:eastAsia="en-US"/>
              </w:rPr>
            </w:pPr>
            <w:r w:rsidRPr="00EA268D">
              <w:rPr>
                <w:rFonts w:cs="Times New Roman"/>
                <w:lang w:eastAsia="en-US"/>
              </w:rPr>
              <w:t>8.83</w:t>
            </w:r>
          </w:p>
        </w:tc>
        <w:tc>
          <w:tcPr>
            <w:tcW w:w="2338" w:type="dxa"/>
          </w:tcPr>
          <w:p w14:paraId="21DAF5F4" w14:textId="56FED83E" w:rsidR="00027689" w:rsidRPr="00EA268D" w:rsidRDefault="00027689" w:rsidP="00DC6547">
            <w:pPr>
              <w:rPr>
                <w:rFonts w:cs="Times New Roman"/>
                <w:lang w:eastAsia="en-US"/>
              </w:rPr>
            </w:pPr>
            <w:r w:rsidRPr="00EA268D">
              <w:rPr>
                <w:rFonts w:cs="Times New Roman"/>
                <w:lang w:eastAsia="en-US"/>
              </w:rPr>
              <w:t>17.56</w:t>
            </w:r>
          </w:p>
        </w:tc>
        <w:tc>
          <w:tcPr>
            <w:tcW w:w="2338" w:type="dxa"/>
          </w:tcPr>
          <w:p w14:paraId="681A4856" w14:textId="3BB2CD87" w:rsidR="00027689" w:rsidRPr="00EA268D" w:rsidRDefault="00027689" w:rsidP="00DC6547">
            <w:pPr>
              <w:rPr>
                <w:rFonts w:cs="Times New Roman"/>
                <w:lang w:eastAsia="en-US"/>
              </w:rPr>
            </w:pPr>
            <w:r w:rsidRPr="00EA268D">
              <w:rPr>
                <w:rFonts w:cs="Times New Roman"/>
                <w:lang w:eastAsia="en-US"/>
              </w:rPr>
              <w:t>17.56</w:t>
            </w:r>
          </w:p>
        </w:tc>
      </w:tr>
      <w:tr w:rsidR="00027689" w:rsidRPr="00EA268D" w14:paraId="2B9E6ED2" w14:textId="77777777" w:rsidTr="00DC6547">
        <w:tc>
          <w:tcPr>
            <w:tcW w:w="2337" w:type="dxa"/>
          </w:tcPr>
          <w:p w14:paraId="24B1C0BB" w14:textId="43DBCA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523B7DE7" w14:textId="77777777" w:rsidR="00027689" w:rsidRPr="00EA268D" w:rsidRDefault="00027689" w:rsidP="00DC6547">
            <w:pPr>
              <w:rPr>
                <w:rFonts w:cs="Times New Roman"/>
                <w:lang w:eastAsia="en-US"/>
              </w:rPr>
            </w:pPr>
          </w:p>
        </w:tc>
        <w:tc>
          <w:tcPr>
            <w:tcW w:w="2338" w:type="dxa"/>
          </w:tcPr>
          <w:p w14:paraId="4F59FB0E" w14:textId="081D2DD6" w:rsidR="00027689" w:rsidRPr="00EA268D" w:rsidRDefault="00027689" w:rsidP="00DC6547">
            <w:pPr>
              <w:rPr>
                <w:rFonts w:cs="Times New Roman"/>
                <w:lang w:eastAsia="en-US"/>
              </w:rPr>
            </w:pPr>
            <w:r w:rsidRPr="00EA268D">
              <w:rPr>
                <w:rFonts w:cs="Times New Roman"/>
                <w:lang w:eastAsia="en-US"/>
              </w:rPr>
              <w:t>19.14</w:t>
            </w:r>
          </w:p>
        </w:tc>
        <w:tc>
          <w:tcPr>
            <w:tcW w:w="2338" w:type="dxa"/>
          </w:tcPr>
          <w:p w14:paraId="4A0136C1" w14:textId="15F9866C" w:rsidR="00027689" w:rsidRPr="00EA268D" w:rsidRDefault="00027689" w:rsidP="00DC6547">
            <w:pPr>
              <w:rPr>
                <w:rFonts w:cs="Times New Roman"/>
                <w:lang w:eastAsia="en-US"/>
              </w:rPr>
            </w:pPr>
            <w:r w:rsidRPr="00EA268D">
              <w:rPr>
                <w:rFonts w:cs="Times New Roman"/>
                <w:lang w:eastAsia="en-US"/>
              </w:rPr>
              <w:t>19.14</w:t>
            </w:r>
          </w:p>
        </w:tc>
      </w:tr>
      <w:tr w:rsidR="00027689" w:rsidRPr="00EA268D" w14:paraId="52B6671C" w14:textId="77777777" w:rsidTr="00DC6547">
        <w:tc>
          <w:tcPr>
            <w:tcW w:w="2337" w:type="dxa"/>
          </w:tcPr>
          <w:p w14:paraId="780E268F" w14:textId="57A8C2EC"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51EA2599" w14:textId="77777777" w:rsidR="00027689" w:rsidRPr="00EA268D" w:rsidRDefault="00027689" w:rsidP="00DC6547">
            <w:pPr>
              <w:rPr>
                <w:rFonts w:cs="Times New Roman"/>
                <w:lang w:eastAsia="en-US"/>
              </w:rPr>
            </w:pPr>
          </w:p>
        </w:tc>
        <w:tc>
          <w:tcPr>
            <w:tcW w:w="2338" w:type="dxa"/>
          </w:tcPr>
          <w:p w14:paraId="1EB13CEB" w14:textId="3426F780" w:rsidR="00027689" w:rsidRPr="00EA268D" w:rsidRDefault="00027689" w:rsidP="00DC6547">
            <w:pPr>
              <w:rPr>
                <w:rFonts w:cs="Times New Roman"/>
                <w:lang w:eastAsia="en-US"/>
              </w:rPr>
            </w:pPr>
            <w:r w:rsidRPr="00EA268D">
              <w:rPr>
                <w:rFonts w:cs="Times New Roman"/>
                <w:lang w:eastAsia="en-US"/>
              </w:rPr>
              <w:t>17.91</w:t>
            </w:r>
          </w:p>
        </w:tc>
        <w:tc>
          <w:tcPr>
            <w:tcW w:w="2338" w:type="dxa"/>
          </w:tcPr>
          <w:p w14:paraId="107AD126" w14:textId="5DCC0229" w:rsidR="00027689" w:rsidRPr="00EA268D" w:rsidRDefault="00027689" w:rsidP="00DC6547">
            <w:pPr>
              <w:rPr>
                <w:rFonts w:cs="Times New Roman"/>
                <w:lang w:eastAsia="en-US"/>
              </w:rPr>
            </w:pPr>
            <w:r w:rsidRPr="00EA268D">
              <w:rPr>
                <w:rFonts w:cs="Times New Roman"/>
                <w:lang w:eastAsia="en-US"/>
              </w:rPr>
              <w:t>17.91</w:t>
            </w:r>
          </w:p>
        </w:tc>
      </w:tr>
    </w:tbl>
    <w:p w14:paraId="332440AF" w14:textId="77777777" w:rsidR="008224F0" w:rsidRPr="00EA268D" w:rsidRDefault="008224F0" w:rsidP="008224F0">
      <w:pPr>
        <w:rPr>
          <w:rFonts w:cs="Times New Roman"/>
          <w:lang w:eastAsia="en-US"/>
        </w:rPr>
      </w:pPr>
    </w:p>
    <w:p w14:paraId="718C09F9" w14:textId="4D1CBD94" w:rsidR="000F651B" w:rsidRPr="00EA268D" w:rsidRDefault="000F651B" w:rsidP="009703DB">
      <w:pPr>
        <w:pStyle w:val="Heading1"/>
        <w:rPr>
          <w:lang w:eastAsia="en-US"/>
        </w:rPr>
      </w:pPr>
      <w:r w:rsidRPr="00EA268D">
        <w:rPr>
          <w:lang w:eastAsia="en-US"/>
        </w:rPr>
        <w:t>Vancouver Top</w:t>
      </w:r>
      <w:r w:rsidR="005B2527">
        <w:rPr>
          <w:lang w:eastAsia="en-US"/>
        </w:rPr>
        <w:t xml:space="preserve"> </w:t>
      </w:r>
      <w:r w:rsidRPr="00EA268D">
        <w:rPr>
          <w:lang w:eastAsia="en-US"/>
        </w:rPr>
        <w:t>Forcing</w:t>
      </w:r>
    </w:p>
    <w:p w14:paraId="2CFFCC59" w14:textId="1BE58C5D" w:rsidR="00027689" w:rsidRPr="00EA268D" w:rsidRDefault="005B2527" w:rsidP="003F5940">
      <w:pPr>
        <w:pStyle w:val="Heading2"/>
      </w:pPr>
      <w:r>
        <w:t>Campaign introduction</w:t>
      </w:r>
    </w:p>
    <w:p w14:paraId="2BC3DA4A" w14:textId="59A0B2B3" w:rsidR="003F5940" w:rsidRPr="00EA268D" w:rsidRDefault="005B2527" w:rsidP="005B2527">
      <w:pPr>
        <w:rPr>
          <w:rFonts w:cs="Times New Roman"/>
          <w:lang w:eastAsia="en-US"/>
        </w:rPr>
      </w:pPr>
      <w:r>
        <w:rPr>
          <w:rFonts w:cs="Times New Roman"/>
          <w:lang w:eastAsia="en-US"/>
        </w:rPr>
        <w:t xml:space="preserve">The overall </w:t>
      </w:r>
      <w:proofErr w:type="gramStart"/>
      <w:r>
        <w:rPr>
          <w:rFonts w:cs="Times New Roman"/>
          <w:lang w:eastAsia="en-US"/>
        </w:rPr>
        <w:t>settings</w:t>
      </w:r>
      <w:proofErr w:type="gramEnd"/>
      <w:r>
        <w:rPr>
          <w:rFonts w:cs="Times New Roman"/>
          <w:lang w:eastAsia="en-US"/>
        </w:rPr>
        <w:t xml:space="preserve"> for this campaign is pretty much the same as Vancouver Rural Model, except for the followings:</w:t>
      </w:r>
      <w:r w:rsidR="003F5940" w:rsidRPr="00EA268D">
        <w:rPr>
          <w:rFonts w:cs="Times New Roman"/>
          <w:lang w:eastAsia="en-US"/>
        </w:rPr>
        <w:t xml:space="preserve"> Using an external forcing file with variables specified at the top of the domain. This forcing file is retrieved from ERA5-Land dataset and imposed on top of the urban model, which is 2-5 times of the building height. </w:t>
      </w:r>
      <w:r w:rsidR="0023111C" w:rsidRPr="00EA268D">
        <w:rPr>
          <w:rFonts w:cs="Times New Roman"/>
          <w:lang w:eastAsia="en-US"/>
        </w:rPr>
        <w:fldChar w:fldCharType="begin"/>
      </w:r>
      <w:r w:rsidR="00A95DBF">
        <w:rPr>
          <w:rFonts w:cs="Times New Roman"/>
          <w:lang w:eastAsia="en-US"/>
        </w:rPr>
        <w:instrText xml:space="preserve"> ADDIN ZOTERO_ITEM CSL_CITATION {"citationID":"u6JJO1VD","properties":{"formattedCitation":"[2]","plainCitation":"[2]","noteIndex":0},"citationItems":[{"id":1288,"uris":["http://zotero.org/users/3944343/items/J2JIZLTK"],"itemData":{"id":1288,"type":"article-journal","abstract":"Urban climate models can predict the environmental impacts of urban development by simulating the exchange processes between the atmosphere and urban surfaces. A comprehensive simulation of urban climate requires adequate representation of the exchanges of momentum, heat, and water between the atmosphere and the impervious, vegetated, or soil surfaces. This study presents the inclusion of hydrological processes in a computationally-efficient urban micro-climate model, the Vertical City Weather Generator (VCWG v2.0.0). VCWG v2.0.0 accounts for not only the interaction between indoor and outdoor environments through parameterizations including building energy, surface energy balance, radiation, and vertical diffusion models, but also the biophysical and ecophysiological behavior of urban vegetation via an advanced hydrology model. VCWG v2.0.0 is evaluated against field measurements from Basel, Switzerland, in 2002, and Vancouver, Canada, in 2008. The model outperforms the previous version by reducing the RMSE of potential temperature, wind speed, and specific humidity by 0.5 K, 0.52 m s−1, and 0.001 kg kg−1, respectively. Inclusion of the hydrology model also improves prediction of sensible/latent heat fluxes with RMSE of 18.1/27.7 W m−2 for the Vancouver case. VCWG v2.0.0 is further assessed by explorations related to seasonal variations, modification of ground vegetation, green and cool roofs, and changes in the Local Climate Zone (LCZ), which are all in reasonable agreement with models and observations in previous studies. VCWG v2.0.0 can be used as a design, prediction, or investigation tool to understand how urban climate variables are influenced as a function of forcing environmental conditions and urban configurations.","container-title":"Building and Environment","DOI":"10.1016/j.buildenv.2021.108406","ISSN":"0360-1323","journalAbbreviation":"Building and Environment","language":"en","page":"108406","source":"ScienceDirect","title":"A comprehensive indoor–outdoor urban climate model with hydrology: The Vertical City Weather Generator (VCWG v2.0.0)","title-short":"A comprehensive indoor–outdoor urban climate model with hydrology","volume":"207","author":[{"family":"Moradi","given":"Mohsen"},{"family":"Krayenhoff","given":"E. Scott"},{"family":"Aliabadi","given":"Amir A."}],"issued":{"date-parts":[["2022",1,1]]}}}],"schema":"https://github.com/citation-style-language/schema/raw/master/csl-citation.json"} </w:instrText>
      </w:r>
      <w:r w:rsidR="0023111C" w:rsidRPr="00EA268D">
        <w:rPr>
          <w:rFonts w:cs="Times New Roman"/>
          <w:lang w:eastAsia="en-US"/>
        </w:rPr>
        <w:fldChar w:fldCharType="separate"/>
      </w:r>
      <w:r w:rsidR="00A95DBF" w:rsidRPr="00A95DBF">
        <w:rPr>
          <w:rFonts w:cs="Times New Roman"/>
        </w:rPr>
        <w:t>[2]</w:t>
      </w:r>
      <w:r w:rsidR="0023111C" w:rsidRPr="00EA268D">
        <w:rPr>
          <w:rFonts w:cs="Times New Roman"/>
          <w:lang w:eastAsia="en-US"/>
        </w:rPr>
        <w:fldChar w:fldCharType="end"/>
      </w:r>
    </w:p>
    <w:p w14:paraId="2420BA9C" w14:textId="028D0F05" w:rsidR="000F651B" w:rsidRPr="00EA268D" w:rsidRDefault="000F651B" w:rsidP="000F651B">
      <w:pPr>
        <w:pStyle w:val="Heading2"/>
      </w:pPr>
      <w:r w:rsidRPr="00EA268D">
        <w:t>Performance</w:t>
      </w:r>
    </w:p>
    <w:tbl>
      <w:tblPr>
        <w:tblStyle w:val="TableGrid"/>
        <w:tblW w:w="0" w:type="auto"/>
        <w:tblLook w:val="04A0" w:firstRow="1" w:lastRow="0" w:firstColumn="1" w:lastColumn="0" w:noHBand="0" w:noVBand="1"/>
      </w:tblPr>
      <w:tblGrid>
        <w:gridCol w:w="2337"/>
        <w:gridCol w:w="2337"/>
        <w:gridCol w:w="2338"/>
        <w:gridCol w:w="2338"/>
      </w:tblGrid>
      <w:tr w:rsidR="00027689" w:rsidRPr="00EA268D" w14:paraId="2522987B" w14:textId="77777777" w:rsidTr="00DC6547">
        <w:tc>
          <w:tcPr>
            <w:tcW w:w="2337" w:type="dxa"/>
          </w:tcPr>
          <w:p w14:paraId="41C4353C" w14:textId="77777777" w:rsidR="00027689" w:rsidRPr="00EA268D" w:rsidRDefault="00027689" w:rsidP="00DC6547">
            <w:pPr>
              <w:rPr>
                <w:rFonts w:cs="Times New Roman"/>
                <w:lang w:eastAsia="en-US"/>
              </w:rPr>
            </w:pPr>
            <w:r w:rsidRPr="00EA268D">
              <w:rPr>
                <w:rFonts w:cs="Times New Roman"/>
                <w:lang w:eastAsia="en-US"/>
              </w:rPr>
              <w:t>CVRMSE (%)</w:t>
            </w:r>
          </w:p>
        </w:tc>
        <w:tc>
          <w:tcPr>
            <w:tcW w:w="2337" w:type="dxa"/>
          </w:tcPr>
          <w:p w14:paraId="1F3B1065" w14:textId="77777777" w:rsidR="00027689" w:rsidRPr="00EA268D" w:rsidRDefault="00027689" w:rsidP="00DC6547">
            <w:pPr>
              <w:rPr>
                <w:rFonts w:cs="Times New Roman"/>
                <w:lang w:eastAsia="en-US"/>
              </w:rPr>
            </w:pPr>
            <w:r w:rsidRPr="00EA268D">
              <w:rPr>
                <w:rFonts w:cs="Times New Roman"/>
                <w:lang w:eastAsia="en-US"/>
              </w:rPr>
              <w:t>Rural</w:t>
            </w:r>
          </w:p>
        </w:tc>
        <w:tc>
          <w:tcPr>
            <w:tcW w:w="2338" w:type="dxa"/>
          </w:tcPr>
          <w:p w14:paraId="37F0C51D" w14:textId="77777777" w:rsidR="00027689" w:rsidRPr="00EA268D" w:rsidRDefault="00027689" w:rsidP="00DC6547">
            <w:pPr>
              <w:rPr>
                <w:rFonts w:cs="Times New Roman"/>
                <w:lang w:eastAsia="en-US"/>
              </w:rPr>
            </w:pPr>
            <w:proofErr w:type="spellStart"/>
            <w:r w:rsidRPr="00EA268D">
              <w:rPr>
                <w:rFonts w:cs="Times New Roman"/>
                <w:lang w:eastAsia="en-US"/>
              </w:rPr>
              <w:t>OnlyVCWG</w:t>
            </w:r>
            <w:proofErr w:type="spellEnd"/>
          </w:p>
        </w:tc>
        <w:tc>
          <w:tcPr>
            <w:tcW w:w="2338" w:type="dxa"/>
          </w:tcPr>
          <w:p w14:paraId="2AC6BBE2" w14:textId="77777777" w:rsidR="00027689" w:rsidRPr="00EA268D" w:rsidRDefault="00027689" w:rsidP="00DC6547">
            <w:pPr>
              <w:rPr>
                <w:rFonts w:cs="Times New Roman"/>
                <w:lang w:eastAsia="en-US"/>
              </w:rPr>
            </w:pPr>
            <w:r w:rsidRPr="00EA268D">
              <w:rPr>
                <w:rFonts w:cs="Times New Roman"/>
                <w:lang w:eastAsia="en-US"/>
              </w:rPr>
              <w:t>Bypass</w:t>
            </w:r>
          </w:p>
        </w:tc>
      </w:tr>
      <w:tr w:rsidR="00027689" w:rsidRPr="00EA268D" w14:paraId="44BF0D2D" w14:textId="77777777" w:rsidTr="00DC6547">
        <w:tc>
          <w:tcPr>
            <w:tcW w:w="2337" w:type="dxa"/>
          </w:tcPr>
          <w:p w14:paraId="3B40762F" w14:textId="77777777" w:rsidR="00027689" w:rsidRPr="00EA268D" w:rsidRDefault="00027689" w:rsidP="00DC6547">
            <w:pPr>
              <w:rPr>
                <w:rFonts w:cs="Times New Roman"/>
                <w:lang w:eastAsia="en-US"/>
              </w:rPr>
            </w:pPr>
            <w:r w:rsidRPr="00EA268D">
              <w:rPr>
                <w:rFonts w:cs="Times New Roman"/>
                <w:lang w:eastAsia="en-US"/>
              </w:rPr>
              <w:t>1.2m Direct</w:t>
            </w:r>
          </w:p>
        </w:tc>
        <w:tc>
          <w:tcPr>
            <w:tcW w:w="2337" w:type="dxa"/>
          </w:tcPr>
          <w:p w14:paraId="3302B833" w14:textId="1E469443" w:rsidR="00027689" w:rsidRPr="00EA268D" w:rsidRDefault="00027689" w:rsidP="00DC6547">
            <w:pPr>
              <w:rPr>
                <w:rFonts w:cs="Times New Roman"/>
                <w:lang w:eastAsia="en-US"/>
              </w:rPr>
            </w:pPr>
            <w:r w:rsidRPr="00EA268D">
              <w:rPr>
                <w:rFonts w:cs="Times New Roman"/>
                <w:lang w:eastAsia="en-US"/>
              </w:rPr>
              <w:t>12.83</w:t>
            </w:r>
          </w:p>
        </w:tc>
        <w:tc>
          <w:tcPr>
            <w:tcW w:w="2338" w:type="dxa"/>
          </w:tcPr>
          <w:p w14:paraId="0A614F2D" w14:textId="273EB2D6" w:rsidR="00027689" w:rsidRPr="00EA268D" w:rsidRDefault="00027689" w:rsidP="00DC6547">
            <w:pPr>
              <w:rPr>
                <w:rFonts w:cs="Times New Roman"/>
                <w:lang w:eastAsia="en-US"/>
              </w:rPr>
            </w:pPr>
            <w:r w:rsidRPr="00EA268D">
              <w:rPr>
                <w:rFonts w:cs="Times New Roman"/>
                <w:lang w:eastAsia="en-US"/>
              </w:rPr>
              <w:t>8.99</w:t>
            </w:r>
          </w:p>
        </w:tc>
        <w:tc>
          <w:tcPr>
            <w:tcW w:w="2338" w:type="dxa"/>
          </w:tcPr>
          <w:p w14:paraId="5227323C" w14:textId="4EA28288" w:rsidR="00027689" w:rsidRPr="00EA268D" w:rsidRDefault="00027689" w:rsidP="00DC6547">
            <w:pPr>
              <w:rPr>
                <w:rFonts w:cs="Times New Roman"/>
                <w:lang w:eastAsia="en-US"/>
              </w:rPr>
            </w:pPr>
            <w:r w:rsidRPr="00EA268D">
              <w:rPr>
                <w:rFonts w:cs="Times New Roman"/>
                <w:lang w:eastAsia="en-US"/>
              </w:rPr>
              <w:t>9.3</w:t>
            </w:r>
          </w:p>
        </w:tc>
      </w:tr>
      <w:tr w:rsidR="00027689" w:rsidRPr="00EA268D" w14:paraId="42F8D664" w14:textId="77777777" w:rsidTr="00DC6547">
        <w:tc>
          <w:tcPr>
            <w:tcW w:w="2337" w:type="dxa"/>
          </w:tcPr>
          <w:p w14:paraId="706947F8" w14:textId="77777777" w:rsidR="00027689" w:rsidRPr="00EA268D" w:rsidRDefault="00027689" w:rsidP="00DC6547">
            <w:pPr>
              <w:rPr>
                <w:rFonts w:cs="Times New Roman"/>
                <w:lang w:eastAsia="en-US"/>
              </w:rPr>
            </w:pPr>
            <w:r w:rsidRPr="00EA268D">
              <w:rPr>
                <w:rFonts w:cs="Times New Roman"/>
                <w:lang w:eastAsia="en-US"/>
              </w:rPr>
              <w:t>1.2m Real P0</w:t>
            </w:r>
          </w:p>
        </w:tc>
        <w:tc>
          <w:tcPr>
            <w:tcW w:w="2337" w:type="dxa"/>
          </w:tcPr>
          <w:p w14:paraId="11FAE005" w14:textId="77777777" w:rsidR="00027689" w:rsidRPr="00EA268D" w:rsidRDefault="00027689" w:rsidP="00DC6547">
            <w:pPr>
              <w:rPr>
                <w:rFonts w:cs="Times New Roman"/>
                <w:lang w:eastAsia="en-US"/>
              </w:rPr>
            </w:pPr>
          </w:p>
        </w:tc>
        <w:tc>
          <w:tcPr>
            <w:tcW w:w="2338" w:type="dxa"/>
          </w:tcPr>
          <w:p w14:paraId="6070DB15" w14:textId="4FF11C12" w:rsidR="00027689" w:rsidRPr="00EA268D" w:rsidRDefault="00027689" w:rsidP="00DC6547">
            <w:pPr>
              <w:rPr>
                <w:rFonts w:cs="Times New Roman"/>
                <w:lang w:eastAsia="en-US"/>
              </w:rPr>
            </w:pPr>
            <w:r w:rsidRPr="00EA268D">
              <w:rPr>
                <w:rFonts w:cs="Times New Roman"/>
                <w:lang w:eastAsia="en-US"/>
              </w:rPr>
              <w:t>9.48</w:t>
            </w:r>
          </w:p>
        </w:tc>
        <w:tc>
          <w:tcPr>
            <w:tcW w:w="2338" w:type="dxa"/>
          </w:tcPr>
          <w:p w14:paraId="6491A877" w14:textId="360A11F0" w:rsidR="00027689" w:rsidRPr="00EA268D" w:rsidRDefault="00027689" w:rsidP="00DC6547">
            <w:pPr>
              <w:rPr>
                <w:rFonts w:cs="Times New Roman"/>
                <w:lang w:eastAsia="en-US"/>
              </w:rPr>
            </w:pPr>
            <w:r w:rsidRPr="00EA268D">
              <w:rPr>
                <w:rFonts w:cs="Times New Roman"/>
                <w:lang w:eastAsia="en-US"/>
              </w:rPr>
              <w:t>9.27</w:t>
            </w:r>
          </w:p>
        </w:tc>
      </w:tr>
      <w:tr w:rsidR="00027689" w:rsidRPr="00EA268D" w14:paraId="3B43E790" w14:textId="77777777" w:rsidTr="00DC6547">
        <w:tc>
          <w:tcPr>
            <w:tcW w:w="2337" w:type="dxa"/>
          </w:tcPr>
          <w:p w14:paraId="5F458927" w14:textId="77777777" w:rsidR="00027689" w:rsidRPr="00EA268D" w:rsidRDefault="00027689" w:rsidP="00DC6547">
            <w:pPr>
              <w:rPr>
                <w:rFonts w:cs="Times New Roman"/>
                <w:lang w:eastAsia="en-US"/>
              </w:rPr>
            </w:pPr>
            <w:r w:rsidRPr="00EA268D">
              <w:rPr>
                <w:rFonts w:cs="Times New Roman"/>
                <w:lang w:eastAsia="en-US"/>
              </w:rPr>
              <w:t>1.2m Real EPW</w:t>
            </w:r>
          </w:p>
        </w:tc>
        <w:tc>
          <w:tcPr>
            <w:tcW w:w="2337" w:type="dxa"/>
          </w:tcPr>
          <w:p w14:paraId="09AB7A4F" w14:textId="77777777" w:rsidR="00027689" w:rsidRPr="00EA268D" w:rsidRDefault="00027689" w:rsidP="00DC6547">
            <w:pPr>
              <w:rPr>
                <w:rFonts w:cs="Times New Roman"/>
                <w:lang w:eastAsia="en-US"/>
              </w:rPr>
            </w:pPr>
          </w:p>
        </w:tc>
        <w:tc>
          <w:tcPr>
            <w:tcW w:w="2338" w:type="dxa"/>
          </w:tcPr>
          <w:p w14:paraId="127FD3B6" w14:textId="6FD879F4" w:rsidR="00027689" w:rsidRPr="00EA268D" w:rsidRDefault="00027689" w:rsidP="00DC6547">
            <w:pPr>
              <w:rPr>
                <w:rFonts w:cs="Times New Roman"/>
                <w:lang w:eastAsia="en-US"/>
              </w:rPr>
            </w:pPr>
            <w:r w:rsidRPr="00EA268D">
              <w:rPr>
                <w:rFonts w:cs="Times New Roman"/>
                <w:lang w:eastAsia="en-US"/>
              </w:rPr>
              <w:t>9.24</w:t>
            </w:r>
          </w:p>
        </w:tc>
        <w:tc>
          <w:tcPr>
            <w:tcW w:w="2338" w:type="dxa"/>
          </w:tcPr>
          <w:p w14:paraId="4CE9AAA2" w14:textId="778E94EE" w:rsidR="00027689" w:rsidRPr="00EA268D" w:rsidRDefault="00027689" w:rsidP="00DC6547">
            <w:pPr>
              <w:rPr>
                <w:rFonts w:cs="Times New Roman"/>
                <w:lang w:eastAsia="en-US"/>
              </w:rPr>
            </w:pPr>
            <w:r w:rsidRPr="00EA268D">
              <w:rPr>
                <w:rFonts w:cs="Times New Roman"/>
                <w:lang w:eastAsia="en-US"/>
              </w:rPr>
              <w:t>9.48</w:t>
            </w:r>
          </w:p>
        </w:tc>
      </w:tr>
      <w:tr w:rsidR="00027689" w:rsidRPr="00EA268D" w14:paraId="7CF3CBC9" w14:textId="77777777" w:rsidTr="00DC6547">
        <w:tc>
          <w:tcPr>
            <w:tcW w:w="2337" w:type="dxa"/>
          </w:tcPr>
          <w:p w14:paraId="37174991" w14:textId="77777777" w:rsidR="00027689" w:rsidRPr="00EA268D" w:rsidRDefault="00027689" w:rsidP="00DC6547">
            <w:pPr>
              <w:rPr>
                <w:rFonts w:cs="Times New Roman"/>
                <w:lang w:eastAsia="en-US"/>
              </w:rPr>
            </w:pPr>
            <w:r w:rsidRPr="00EA268D">
              <w:rPr>
                <w:rFonts w:cs="Times New Roman"/>
                <w:lang w:eastAsia="en-US"/>
              </w:rPr>
              <w:t>26m Direct</w:t>
            </w:r>
          </w:p>
        </w:tc>
        <w:tc>
          <w:tcPr>
            <w:tcW w:w="2337" w:type="dxa"/>
          </w:tcPr>
          <w:p w14:paraId="136E19BE" w14:textId="39CA1A32" w:rsidR="00027689" w:rsidRPr="00EA268D" w:rsidRDefault="00027689" w:rsidP="00DC6547">
            <w:pPr>
              <w:rPr>
                <w:rFonts w:cs="Times New Roman"/>
                <w:lang w:eastAsia="en-US"/>
              </w:rPr>
            </w:pPr>
            <w:r w:rsidRPr="00EA268D">
              <w:rPr>
                <w:rFonts w:cs="Times New Roman"/>
                <w:lang w:eastAsia="en-US"/>
              </w:rPr>
              <w:t>12.03</w:t>
            </w:r>
          </w:p>
        </w:tc>
        <w:tc>
          <w:tcPr>
            <w:tcW w:w="2338" w:type="dxa"/>
          </w:tcPr>
          <w:p w14:paraId="01DE4E3E" w14:textId="0328126F" w:rsidR="00027689" w:rsidRPr="00EA268D" w:rsidRDefault="00027689" w:rsidP="00DC6547">
            <w:pPr>
              <w:rPr>
                <w:rFonts w:cs="Times New Roman"/>
                <w:lang w:eastAsia="en-US"/>
              </w:rPr>
            </w:pPr>
            <w:r w:rsidRPr="00EA268D">
              <w:rPr>
                <w:rFonts w:cs="Times New Roman"/>
                <w:lang w:eastAsia="en-US"/>
              </w:rPr>
              <w:t>6.96</w:t>
            </w:r>
          </w:p>
        </w:tc>
        <w:tc>
          <w:tcPr>
            <w:tcW w:w="2338" w:type="dxa"/>
          </w:tcPr>
          <w:p w14:paraId="486C4730" w14:textId="1D29803D" w:rsidR="00027689" w:rsidRPr="00EA268D" w:rsidRDefault="00027689" w:rsidP="00DC6547">
            <w:pPr>
              <w:rPr>
                <w:rFonts w:cs="Times New Roman"/>
                <w:lang w:eastAsia="en-US"/>
              </w:rPr>
            </w:pPr>
            <w:r w:rsidRPr="00EA268D">
              <w:rPr>
                <w:rFonts w:cs="Times New Roman"/>
                <w:lang w:eastAsia="en-US"/>
              </w:rPr>
              <w:t>6.96</w:t>
            </w:r>
          </w:p>
        </w:tc>
      </w:tr>
      <w:tr w:rsidR="00027689" w:rsidRPr="00EA268D" w14:paraId="25F97852" w14:textId="77777777" w:rsidTr="00DC6547">
        <w:tc>
          <w:tcPr>
            <w:tcW w:w="2337" w:type="dxa"/>
          </w:tcPr>
          <w:p w14:paraId="2FDDDC93" w14:textId="77777777" w:rsidR="00027689" w:rsidRPr="00EA268D" w:rsidRDefault="00027689" w:rsidP="00DC6547">
            <w:pPr>
              <w:rPr>
                <w:rFonts w:cs="Times New Roman"/>
                <w:lang w:eastAsia="en-US"/>
              </w:rPr>
            </w:pPr>
            <w:r w:rsidRPr="00EA268D">
              <w:rPr>
                <w:rFonts w:cs="Times New Roman"/>
                <w:lang w:eastAsia="en-US"/>
              </w:rPr>
              <w:t>26m Real P0</w:t>
            </w:r>
          </w:p>
        </w:tc>
        <w:tc>
          <w:tcPr>
            <w:tcW w:w="2337" w:type="dxa"/>
          </w:tcPr>
          <w:p w14:paraId="6D63C54C" w14:textId="77777777" w:rsidR="00027689" w:rsidRPr="00EA268D" w:rsidRDefault="00027689" w:rsidP="00DC6547">
            <w:pPr>
              <w:rPr>
                <w:rFonts w:cs="Times New Roman"/>
                <w:lang w:eastAsia="en-US"/>
              </w:rPr>
            </w:pPr>
          </w:p>
        </w:tc>
        <w:tc>
          <w:tcPr>
            <w:tcW w:w="2338" w:type="dxa"/>
          </w:tcPr>
          <w:p w14:paraId="2794E2E8" w14:textId="10DC3430" w:rsidR="00027689" w:rsidRPr="00EA268D" w:rsidRDefault="00027689" w:rsidP="00DC6547">
            <w:pPr>
              <w:rPr>
                <w:rFonts w:cs="Times New Roman"/>
                <w:lang w:eastAsia="en-US"/>
              </w:rPr>
            </w:pPr>
            <w:r w:rsidRPr="00EA268D">
              <w:rPr>
                <w:rFonts w:cs="Times New Roman"/>
                <w:lang w:eastAsia="en-US"/>
              </w:rPr>
              <w:t>7.52</w:t>
            </w:r>
          </w:p>
        </w:tc>
        <w:tc>
          <w:tcPr>
            <w:tcW w:w="2338" w:type="dxa"/>
          </w:tcPr>
          <w:p w14:paraId="15D1A025" w14:textId="30AB2679" w:rsidR="00027689" w:rsidRPr="00EA268D" w:rsidRDefault="00027689" w:rsidP="00DC6547">
            <w:pPr>
              <w:rPr>
                <w:rFonts w:cs="Times New Roman"/>
                <w:lang w:eastAsia="en-US"/>
              </w:rPr>
            </w:pPr>
            <w:r w:rsidRPr="00EA268D">
              <w:rPr>
                <w:rFonts w:cs="Times New Roman"/>
                <w:lang w:eastAsia="en-US"/>
              </w:rPr>
              <w:t>7.52</w:t>
            </w:r>
          </w:p>
        </w:tc>
      </w:tr>
      <w:tr w:rsidR="00027689" w:rsidRPr="00EA268D" w14:paraId="351201D9" w14:textId="77777777" w:rsidTr="00DC6547">
        <w:tc>
          <w:tcPr>
            <w:tcW w:w="2337" w:type="dxa"/>
          </w:tcPr>
          <w:p w14:paraId="6E89A333" w14:textId="77777777" w:rsidR="00027689" w:rsidRPr="00EA268D" w:rsidRDefault="00027689" w:rsidP="00DC6547">
            <w:pPr>
              <w:rPr>
                <w:rFonts w:cs="Times New Roman"/>
                <w:lang w:eastAsia="en-US"/>
              </w:rPr>
            </w:pPr>
            <w:r w:rsidRPr="00EA268D">
              <w:rPr>
                <w:rFonts w:cs="Times New Roman"/>
                <w:lang w:eastAsia="en-US"/>
              </w:rPr>
              <w:t>26m Real EPW</w:t>
            </w:r>
          </w:p>
        </w:tc>
        <w:tc>
          <w:tcPr>
            <w:tcW w:w="2337" w:type="dxa"/>
          </w:tcPr>
          <w:p w14:paraId="3146CB52" w14:textId="77777777" w:rsidR="00027689" w:rsidRPr="00EA268D" w:rsidRDefault="00027689" w:rsidP="00DC6547">
            <w:pPr>
              <w:rPr>
                <w:rFonts w:cs="Times New Roman"/>
                <w:lang w:eastAsia="en-US"/>
              </w:rPr>
            </w:pPr>
          </w:p>
        </w:tc>
        <w:tc>
          <w:tcPr>
            <w:tcW w:w="2338" w:type="dxa"/>
          </w:tcPr>
          <w:p w14:paraId="03F2E2EF" w14:textId="2C130CDA" w:rsidR="00027689" w:rsidRPr="00EA268D" w:rsidRDefault="00027689" w:rsidP="00DC6547">
            <w:pPr>
              <w:rPr>
                <w:rFonts w:cs="Times New Roman"/>
                <w:lang w:eastAsia="en-US"/>
              </w:rPr>
            </w:pPr>
            <w:r w:rsidRPr="00EA268D">
              <w:rPr>
                <w:rFonts w:cs="Times New Roman"/>
                <w:lang w:eastAsia="en-US"/>
              </w:rPr>
              <w:t>7.38</w:t>
            </w:r>
          </w:p>
        </w:tc>
        <w:tc>
          <w:tcPr>
            <w:tcW w:w="2338" w:type="dxa"/>
          </w:tcPr>
          <w:p w14:paraId="17F88BA5" w14:textId="2005705F" w:rsidR="00027689" w:rsidRPr="00EA268D" w:rsidRDefault="00027689" w:rsidP="00DC6547">
            <w:pPr>
              <w:rPr>
                <w:rFonts w:cs="Times New Roman"/>
                <w:lang w:eastAsia="en-US"/>
              </w:rPr>
            </w:pPr>
            <w:r w:rsidRPr="00EA268D">
              <w:rPr>
                <w:rFonts w:cs="Times New Roman"/>
                <w:lang w:eastAsia="en-US"/>
              </w:rPr>
              <w:t>7.38</w:t>
            </w:r>
          </w:p>
        </w:tc>
      </w:tr>
    </w:tbl>
    <w:p w14:paraId="306F5E7F" w14:textId="60C6F11C" w:rsidR="00873FDF" w:rsidDel="00E25682" w:rsidRDefault="00873FDF" w:rsidP="000F651B">
      <w:pPr>
        <w:rPr>
          <w:del w:id="22" w:author="LipingWang" w:date="2022-10-21T16:52:00Z"/>
          <w:rFonts w:cs="Times New Roman"/>
          <w:lang w:eastAsia="en-US"/>
        </w:rPr>
      </w:pPr>
    </w:p>
    <w:p w14:paraId="4EFCC981" w14:textId="002B690D" w:rsidR="00DB7FA4" w:rsidDel="00E25682" w:rsidRDefault="00DB7FA4" w:rsidP="000F651B">
      <w:pPr>
        <w:rPr>
          <w:del w:id="23" w:author="LipingWang" w:date="2022-10-21T16:52:00Z"/>
          <w:rFonts w:cs="Times New Roman"/>
          <w:lang w:eastAsia="en-US"/>
        </w:rPr>
      </w:pPr>
    </w:p>
    <w:p w14:paraId="5C1A8911" w14:textId="77777777" w:rsidR="00DB7FA4" w:rsidRPr="00EA268D" w:rsidRDefault="00DB7FA4" w:rsidP="000F651B">
      <w:pPr>
        <w:rPr>
          <w:rFonts w:cs="Times New Roman"/>
          <w:lang w:eastAsia="en-US"/>
        </w:rPr>
      </w:pPr>
    </w:p>
    <w:p w14:paraId="54EB7960" w14:textId="15B86E86" w:rsidR="001C13D4" w:rsidRPr="00EA268D" w:rsidRDefault="001C13D4" w:rsidP="009703DB">
      <w:pPr>
        <w:pStyle w:val="Heading1"/>
        <w:rPr>
          <w:lang w:eastAsia="en-US"/>
        </w:rPr>
      </w:pPr>
      <w:r w:rsidRPr="00EA268D">
        <w:rPr>
          <w:lang w:eastAsia="en-US"/>
        </w:rPr>
        <w:t>References</w:t>
      </w:r>
    </w:p>
    <w:p w14:paraId="43A1385C" w14:textId="77777777" w:rsidR="00C8616F" w:rsidRPr="00C8616F" w:rsidRDefault="001C13D4" w:rsidP="00C8616F">
      <w:pPr>
        <w:pStyle w:val="Bibliography"/>
        <w:rPr>
          <w:rFonts w:cs="Times New Roman"/>
        </w:rPr>
      </w:pPr>
      <w:r w:rsidRPr="00EA268D">
        <w:rPr>
          <w:lang w:eastAsia="en-US"/>
        </w:rPr>
        <w:fldChar w:fldCharType="begin"/>
      </w:r>
      <w:r w:rsidR="001B4CC2" w:rsidRPr="00EA268D">
        <w:rPr>
          <w:lang w:eastAsia="en-US"/>
        </w:rPr>
        <w:instrText xml:space="preserve"> ADDIN ZOTERO_BIBL {"uncited":[],"omitted":[],"custom":[]} CSL_BIBLIOGRAPHY </w:instrText>
      </w:r>
      <w:r w:rsidRPr="00EA268D">
        <w:rPr>
          <w:lang w:eastAsia="en-US"/>
        </w:rPr>
        <w:fldChar w:fldCharType="separate"/>
      </w:r>
      <w:r w:rsidR="00C8616F" w:rsidRPr="00C8616F">
        <w:rPr>
          <w:rFonts w:cs="Times New Roman"/>
        </w:rPr>
        <w:t>[1]</w:t>
      </w:r>
      <w:r w:rsidR="00C8616F" w:rsidRPr="00C8616F">
        <w:rPr>
          <w:rFonts w:cs="Times New Roman"/>
        </w:rPr>
        <w:tab/>
        <w:t xml:space="preserve">A. Christen and R. Vogt, “Energy and radiation balance of a central European city,” </w:t>
      </w:r>
      <w:r w:rsidR="00C8616F" w:rsidRPr="00C8616F">
        <w:rPr>
          <w:rFonts w:cs="Times New Roman"/>
          <w:i/>
          <w:iCs/>
        </w:rPr>
        <w:t>International Journal of Climatology</w:t>
      </w:r>
      <w:r w:rsidR="00C8616F" w:rsidRPr="00C8616F">
        <w:rPr>
          <w:rFonts w:cs="Times New Roman"/>
        </w:rPr>
        <w:t>, vol. 24, no. 11, pp. 1395–1421, 2004, doi: 10.1002/joc.1074.</w:t>
      </w:r>
    </w:p>
    <w:p w14:paraId="1AFBFC9D" w14:textId="77777777" w:rsidR="00C8616F" w:rsidRPr="00C8616F" w:rsidRDefault="00C8616F" w:rsidP="00C8616F">
      <w:pPr>
        <w:pStyle w:val="Bibliography"/>
        <w:rPr>
          <w:rFonts w:cs="Times New Roman"/>
        </w:rPr>
      </w:pPr>
      <w:r w:rsidRPr="00C8616F">
        <w:rPr>
          <w:rFonts w:cs="Times New Roman"/>
        </w:rPr>
        <w:t>[2]</w:t>
      </w:r>
      <w:r w:rsidRPr="00C8616F">
        <w:rPr>
          <w:rFonts w:cs="Times New Roman"/>
        </w:rPr>
        <w:tab/>
        <w:t xml:space="preserve">M. Moradi, E. S. Krayenhoff, and A. A. Aliabadi, “A comprehensive indoor–outdoor urban climate model with hydrology: The Vertical City Weather Generator (VCWG v2.0.0),” </w:t>
      </w:r>
      <w:r w:rsidRPr="00C8616F">
        <w:rPr>
          <w:rFonts w:cs="Times New Roman"/>
          <w:i/>
          <w:iCs/>
        </w:rPr>
        <w:t>Building and Environment</w:t>
      </w:r>
      <w:r w:rsidRPr="00C8616F">
        <w:rPr>
          <w:rFonts w:cs="Times New Roman"/>
        </w:rPr>
        <w:t>, vol. 207, p. 108406, Jan. 2022, doi: 10.1016/j.buildenv.2021.108406.</w:t>
      </w:r>
    </w:p>
    <w:p w14:paraId="5016C8AF" w14:textId="77777777" w:rsidR="00C8616F" w:rsidRPr="00C8616F" w:rsidRDefault="00C8616F" w:rsidP="00C8616F">
      <w:pPr>
        <w:pStyle w:val="Bibliography"/>
        <w:rPr>
          <w:rFonts w:cs="Times New Roman"/>
        </w:rPr>
      </w:pPr>
      <w:r w:rsidRPr="00C8616F">
        <w:rPr>
          <w:rFonts w:cs="Times New Roman"/>
        </w:rPr>
        <w:t>[3]</w:t>
      </w:r>
      <w:r w:rsidRPr="00C8616F">
        <w:rPr>
          <w:rFonts w:cs="Times New Roman"/>
        </w:rPr>
        <w:tab/>
        <w:t xml:space="preserve">B. Bueno, L. Norford, J. Hidalgo, and G. Pigeon, “The urban weather generator,” </w:t>
      </w:r>
      <w:r w:rsidRPr="00C8616F">
        <w:rPr>
          <w:rFonts w:cs="Times New Roman"/>
          <w:i/>
          <w:iCs/>
        </w:rPr>
        <w:t>Journal of Building Performance Simulation</w:t>
      </w:r>
      <w:r w:rsidRPr="00C8616F">
        <w:rPr>
          <w:rFonts w:cs="Times New Roman"/>
        </w:rPr>
        <w:t>, vol. 6, no. 4, pp. 269–281, Jul. 2013, doi: 10.1080/19401493.2012.718797.</w:t>
      </w:r>
    </w:p>
    <w:p w14:paraId="151DBD84" w14:textId="77777777" w:rsidR="00C8616F" w:rsidRPr="00C8616F" w:rsidRDefault="00C8616F" w:rsidP="00C8616F">
      <w:pPr>
        <w:pStyle w:val="Bibliography"/>
        <w:rPr>
          <w:rFonts w:cs="Times New Roman"/>
        </w:rPr>
      </w:pPr>
      <w:r w:rsidRPr="00C8616F">
        <w:rPr>
          <w:rFonts w:cs="Times New Roman"/>
        </w:rPr>
        <w:t>[4]</w:t>
      </w:r>
      <w:r w:rsidRPr="00C8616F">
        <w:rPr>
          <w:rFonts w:cs="Times New Roman"/>
        </w:rPr>
        <w:tab/>
        <w:t>“BUBBLE - Basel Urban Boundary Layer Experiment.” https://www.mcr.unibas.ch/dolueg2/projects/campaigns/BUBBLE/textpages/ob_frameset.en.htm (accessed Oct. 21, 2022).</w:t>
      </w:r>
    </w:p>
    <w:p w14:paraId="30FC1F8F" w14:textId="77777777" w:rsidR="00C8616F" w:rsidRPr="00C8616F" w:rsidRDefault="00C8616F" w:rsidP="00C8616F">
      <w:pPr>
        <w:pStyle w:val="Bibliography"/>
        <w:rPr>
          <w:rFonts w:cs="Times New Roman"/>
        </w:rPr>
      </w:pPr>
      <w:r w:rsidRPr="00C8616F">
        <w:rPr>
          <w:rFonts w:cs="Times New Roman"/>
        </w:rPr>
        <w:t>[5]</w:t>
      </w:r>
      <w:r w:rsidRPr="00C8616F">
        <w:rPr>
          <w:rFonts w:cs="Times New Roman"/>
        </w:rPr>
        <w:tab/>
        <w:t xml:space="preserve">V. Masson </w:t>
      </w:r>
      <w:r w:rsidRPr="00C8616F">
        <w:rPr>
          <w:rFonts w:cs="Times New Roman"/>
          <w:i/>
          <w:iCs/>
        </w:rPr>
        <w:t>et al.</w:t>
      </w:r>
      <w:r w:rsidRPr="00C8616F">
        <w:rPr>
          <w:rFonts w:cs="Times New Roman"/>
        </w:rPr>
        <w:t xml:space="preserve">, “The Canopy and Aerosol Particles Interactions in TOulouse Urban Layer (CAPITOUL) experiment,” </w:t>
      </w:r>
      <w:r w:rsidRPr="00C8616F">
        <w:rPr>
          <w:rFonts w:cs="Times New Roman"/>
          <w:i/>
          <w:iCs/>
        </w:rPr>
        <w:t>Meteorol Atmos Phys</w:t>
      </w:r>
      <w:r w:rsidRPr="00C8616F">
        <w:rPr>
          <w:rFonts w:cs="Times New Roman"/>
        </w:rPr>
        <w:t>, vol. 102, no. 3, p. 135, Dec. 2008, doi: 10.1007/s00703-008-0289-4.</w:t>
      </w:r>
    </w:p>
    <w:p w14:paraId="53538A0A" w14:textId="77777777" w:rsidR="00C8616F" w:rsidRPr="00C8616F" w:rsidRDefault="00C8616F" w:rsidP="00C8616F">
      <w:pPr>
        <w:pStyle w:val="Bibliography"/>
        <w:rPr>
          <w:rFonts w:cs="Times New Roman"/>
        </w:rPr>
      </w:pPr>
      <w:r w:rsidRPr="00C8616F">
        <w:rPr>
          <w:rFonts w:cs="Times New Roman"/>
        </w:rPr>
        <w:t>[6]</w:t>
      </w:r>
      <w:r w:rsidRPr="00C8616F">
        <w:rPr>
          <w:rFonts w:cs="Times New Roman"/>
        </w:rPr>
        <w:tab/>
        <w:t xml:space="preserve">“Commercial Reference Buildings,” </w:t>
      </w:r>
      <w:r w:rsidRPr="00C8616F">
        <w:rPr>
          <w:rFonts w:cs="Times New Roman"/>
          <w:i/>
          <w:iCs/>
        </w:rPr>
        <w:t>Energy.gov</w:t>
      </w:r>
      <w:r w:rsidRPr="00C8616F">
        <w:rPr>
          <w:rFonts w:cs="Times New Roman"/>
        </w:rPr>
        <w:t>. https://www.energy.gov/eere/buildings/commercial-reference-buildings (accessed May 30, 2022).</w:t>
      </w:r>
    </w:p>
    <w:p w14:paraId="46E37A59" w14:textId="77777777" w:rsidR="00C8616F" w:rsidRPr="00C8616F" w:rsidRDefault="00C8616F" w:rsidP="00C8616F">
      <w:pPr>
        <w:pStyle w:val="Bibliography"/>
        <w:rPr>
          <w:rFonts w:cs="Times New Roman"/>
        </w:rPr>
      </w:pPr>
      <w:r w:rsidRPr="00C8616F">
        <w:rPr>
          <w:rFonts w:cs="Times New Roman"/>
        </w:rPr>
        <w:t>[7]</w:t>
      </w:r>
      <w:r w:rsidRPr="00C8616F">
        <w:rPr>
          <w:rFonts w:cs="Times New Roman"/>
        </w:rPr>
        <w:tab/>
        <w:t xml:space="preserve">B. Crawford and A. Christen, “Spatial source attribution of measured urban eddy covariance CO2 fluxes,” </w:t>
      </w:r>
      <w:r w:rsidRPr="00C8616F">
        <w:rPr>
          <w:rFonts w:cs="Times New Roman"/>
          <w:i/>
          <w:iCs/>
        </w:rPr>
        <w:t>Theor Appl Climatol</w:t>
      </w:r>
      <w:r w:rsidRPr="00C8616F">
        <w:rPr>
          <w:rFonts w:cs="Times New Roman"/>
        </w:rPr>
        <w:t>, vol. 119, no. 3–4, pp. 733–755, Feb. 2015, doi: 10.1007/s00704-014-1124-0.</w:t>
      </w:r>
    </w:p>
    <w:p w14:paraId="1FD98492" w14:textId="77777777" w:rsidR="00C8616F" w:rsidRPr="00C8616F" w:rsidRDefault="00C8616F" w:rsidP="00C8616F">
      <w:pPr>
        <w:pStyle w:val="Bibliography"/>
        <w:rPr>
          <w:rFonts w:cs="Times New Roman"/>
        </w:rPr>
      </w:pPr>
      <w:r w:rsidRPr="00C8616F">
        <w:rPr>
          <w:rFonts w:cs="Times New Roman"/>
        </w:rPr>
        <w:t>[8]</w:t>
      </w:r>
      <w:r w:rsidRPr="00C8616F">
        <w:rPr>
          <w:rFonts w:cs="Times New Roman"/>
        </w:rPr>
        <w:tab/>
        <w:t>“EnergyPlus.” https://energyplus.net/weather (accessed Oct. 21, 2022).</w:t>
      </w:r>
    </w:p>
    <w:p w14:paraId="76BF9F84" w14:textId="77777777" w:rsidR="00C8616F" w:rsidRPr="00C8616F" w:rsidRDefault="00C8616F" w:rsidP="00C8616F">
      <w:pPr>
        <w:pStyle w:val="Bibliography"/>
        <w:rPr>
          <w:rFonts w:cs="Times New Roman"/>
        </w:rPr>
      </w:pPr>
      <w:r w:rsidRPr="00C8616F">
        <w:rPr>
          <w:rFonts w:cs="Times New Roman"/>
        </w:rPr>
        <w:t>[9]</w:t>
      </w:r>
      <w:r w:rsidRPr="00C8616F">
        <w:rPr>
          <w:rFonts w:cs="Times New Roman"/>
        </w:rPr>
        <w:tab/>
        <w:t>“Data Search | National Centers for Environmental Information (NCEI).” https://www.ncei.noaa.gov/access/search/data-search/global-hourly (accessed Oct. 21, 2022).</w:t>
      </w:r>
    </w:p>
    <w:p w14:paraId="5F74D934" w14:textId="73E5144C" w:rsidR="001C13D4" w:rsidRPr="00EA268D" w:rsidRDefault="001C13D4" w:rsidP="001C13D4">
      <w:pPr>
        <w:rPr>
          <w:rFonts w:cs="Times New Roman"/>
          <w:lang w:eastAsia="en-US"/>
        </w:rPr>
      </w:pPr>
      <w:r w:rsidRPr="00EA268D">
        <w:rPr>
          <w:rFonts w:cs="Times New Roman"/>
          <w:lang w:eastAsia="en-US"/>
        </w:rPr>
        <w:fldChar w:fldCharType="end"/>
      </w:r>
    </w:p>
    <w:p w14:paraId="6E2FF545" w14:textId="2552D65E" w:rsidR="00082AF9" w:rsidRPr="00EA268D" w:rsidRDefault="00082AF9" w:rsidP="009703DB">
      <w:pPr>
        <w:pStyle w:val="Heading1"/>
        <w:rPr>
          <w:lang w:eastAsia="en-US"/>
        </w:rPr>
      </w:pPr>
      <w:r w:rsidRPr="00EA268D">
        <w:rPr>
          <w:lang w:eastAsia="en-US"/>
        </w:rPr>
        <w:lastRenderedPageBreak/>
        <w:t>Recycles</w:t>
      </w:r>
    </w:p>
    <w:p w14:paraId="5E424291" w14:textId="77777777" w:rsidR="00082AF9" w:rsidRPr="00EA268D" w:rsidRDefault="00082AF9" w:rsidP="00082AF9">
      <w:pPr>
        <w:rPr>
          <w:rFonts w:cs="Times New Roman"/>
        </w:rPr>
      </w:pPr>
      <w:r w:rsidRPr="00EA268D">
        <w:rPr>
          <w:rFonts w:cs="Times New Roman"/>
          <w:noProof/>
        </w:rPr>
        <w:drawing>
          <wp:inline distT="0" distB="0" distL="0" distR="0" wp14:anchorId="2F009C74" wp14:editId="457ED792">
            <wp:extent cx="2489200" cy="1978896"/>
            <wp:effectExtent l="0" t="0" r="6350" b="254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05815" cy="1992105"/>
                    </a:xfrm>
                    <a:prstGeom prst="rect">
                      <a:avLst/>
                    </a:prstGeom>
                    <a:noFill/>
                    <a:ln>
                      <a:noFill/>
                    </a:ln>
                  </pic:spPr>
                </pic:pic>
              </a:graphicData>
            </a:graphic>
          </wp:inline>
        </w:drawing>
      </w:r>
      <w:r w:rsidRPr="00EA268D">
        <w:rPr>
          <w:rFonts w:cs="Times New Roman"/>
          <w:noProof/>
        </w:rPr>
        <w:drawing>
          <wp:inline distT="0" distB="0" distL="0" distR="0" wp14:anchorId="2E20D62E" wp14:editId="3CC569E5">
            <wp:extent cx="2252133" cy="1981064"/>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8733" cy="1995666"/>
                    </a:xfrm>
                    <a:prstGeom prst="rect">
                      <a:avLst/>
                    </a:prstGeom>
                    <a:noFill/>
                    <a:ln>
                      <a:noFill/>
                    </a:ln>
                  </pic:spPr>
                </pic:pic>
              </a:graphicData>
            </a:graphic>
          </wp:inline>
        </w:drawing>
      </w:r>
    </w:p>
    <w:p w14:paraId="3E27F062" w14:textId="77777777" w:rsidR="00C10858" w:rsidRPr="00EA268D" w:rsidRDefault="00C10858" w:rsidP="00C10858">
      <w:pPr>
        <w:pStyle w:val="Heading2"/>
      </w:pPr>
      <w:r w:rsidRPr="00EA268D">
        <w:t>Site configuration</w:t>
      </w:r>
    </w:p>
    <w:p w14:paraId="1D3DA3F0" w14:textId="77777777" w:rsidR="00C10858" w:rsidRPr="00EA268D" w:rsidRDefault="00C10858" w:rsidP="007B0092">
      <w:pPr>
        <w:pStyle w:val="Caption"/>
      </w:pPr>
      <w:r w:rsidRPr="00EA268D">
        <w:t xml:space="preserve">Table </w:t>
      </w:r>
      <w:fldSimple w:instr=" SEQ Table \* ARABIC ">
        <w:r w:rsidRPr="00EA268D">
          <w:rPr>
            <w:noProof/>
          </w:rPr>
          <w:t>1</w:t>
        </w:r>
      </w:fldSimple>
      <w:r w:rsidRPr="00EA268D">
        <w:t xml:space="preserve"> BUBBLE Urban Sites Surface Characteristics </w:t>
      </w:r>
      <w:r w:rsidRPr="00EA268D">
        <w:fldChar w:fldCharType="begin"/>
      </w:r>
      <w:r w:rsidRPr="00EA268D">
        <w:instrText xml:space="preserve"> ADDIN ZOTERO_ITEM CSL_CITATION {"citationID":"wa3X2Zxe","properties":{"formattedCitation":"[1]","plainCitation":"[1]","noteIndex":0},"citationItems":[{"id":2490,"uris":["http://zotero.org/users/3944343/items/3KNPBISA"],"itemData":{"id":2490,"type":"article-journal","abstract":"Results from an experimental network of seven energy balance stations in and around a European city are presented. The network of micrometeorological stations was part of the Basel Urban Boundary Layer Experiment (BUBBLE) carried out in the city of Basel, Switzerland. Three urban sites provided turbulent flux densities and radiation data over dense urban surfaces. Together with a suburban site and three rural reference sites, this network allowed the simultaneous comparison of urban, suburban, and rural energy balance partitioning during one month of summertime measurements. The partitioning is analysed together with long-term data to evaluate the magnitude of the urban flux density modification, and to document characteristic values in their diurnal and yearly course. Simple empirical relations between flux densities and surface characteristics are presented. The energy balance partitioning is addressed separately for daytime and nocturnal situations. All four components of the surface radiation budget are analysed. Moreover, the vertical flux density divergences within the urban canopy layer are discussed. Copyright © 2004 Royal Meteorological Society","container-title":"International Journal of Climatology","DOI":"10.1002/joc.1074","ISSN":"1097-0088","issue":"11","language":"en","note":"_eprint: https://onlinelibrary.wiley.com/doi/pdf/10.1002/joc.1074","page":"1395-1421","source":"Wiley Online Library","title":"Energy and radiation balance of a central European city","volume":"24","author":[{"family":"Christen","given":"Andreas"},{"family":"Vogt","given":"Roland"}],"issued":{"date-parts":[["2004"]]}}}],"schema":"https://github.com/citation-style-language/schema/raw/master/csl-citation.json"} </w:instrText>
      </w:r>
      <w:r w:rsidRPr="00EA268D">
        <w:fldChar w:fldCharType="separate"/>
      </w:r>
      <w:r w:rsidRPr="00EA268D">
        <w:t>[1]</w:t>
      </w:r>
      <w:r w:rsidRPr="00EA268D">
        <w:fldChar w:fldCharType="end"/>
      </w:r>
    </w:p>
    <w:tbl>
      <w:tblPr>
        <w:tblStyle w:val="TableGrid"/>
        <w:tblW w:w="0" w:type="auto"/>
        <w:tblLook w:val="04A0" w:firstRow="1" w:lastRow="0" w:firstColumn="1" w:lastColumn="0" w:noHBand="0" w:noVBand="1"/>
      </w:tblPr>
      <w:tblGrid>
        <w:gridCol w:w="3116"/>
        <w:gridCol w:w="3117"/>
        <w:gridCol w:w="3117"/>
      </w:tblGrid>
      <w:tr w:rsidR="00C10858" w:rsidRPr="00EA268D" w14:paraId="65A3B80C" w14:textId="77777777" w:rsidTr="00455816">
        <w:tc>
          <w:tcPr>
            <w:tcW w:w="3116" w:type="dxa"/>
          </w:tcPr>
          <w:p w14:paraId="60C6FAD6" w14:textId="77777777" w:rsidR="00C10858" w:rsidRPr="00EA268D" w:rsidRDefault="00C10858" w:rsidP="00455816">
            <w:pPr>
              <w:rPr>
                <w:rFonts w:cs="Times New Roman"/>
                <w:highlight w:val="yellow"/>
              </w:rPr>
            </w:pPr>
          </w:p>
        </w:tc>
        <w:tc>
          <w:tcPr>
            <w:tcW w:w="3117" w:type="dxa"/>
          </w:tcPr>
          <w:p w14:paraId="4C91DCFA" w14:textId="77777777" w:rsidR="00C10858" w:rsidRPr="00EA268D" w:rsidRDefault="00C10858" w:rsidP="00455816">
            <w:pPr>
              <w:rPr>
                <w:rFonts w:cs="Times New Roman"/>
                <w:b/>
                <w:bCs/>
              </w:rPr>
            </w:pPr>
            <w:r w:rsidRPr="00EA268D">
              <w:rPr>
                <w:rFonts w:cs="Times New Roman"/>
                <w:b/>
                <w:bCs/>
              </w:rPr>
              <w:t>Ue1 (BSPR)</w:t>
            </w:r>
          </w:p>
        </w:tc>
        <w:tc>
          <w:tcPr>
            <w:tcW w:w="3117" w:type="dxa"/>
          </w:tcPr>
          <w:p w14:paraId="12D7389E" w14:textId="77777777" w:rsidR="00C10858" w:rsidRPr="00EA268D" w:rsidRDefault="00C10858" w:rsidP="00455816">
            <w:pPr>
              <w:rPr>
                <w:rFonts w:cs="Times New Roman"/>
                <w:b/>
                <w:bCs/>
              </w:rPr>
            </w:pPr>
            <w:r w:rsidRPr="00EA268D">
              <w:rPr>
                <w:rFonts w:cs="Times New Roman"/>
                <w:b/>
                <w:bCs/>
              </w:rPr>
              <w:t>Ue2 (BSPA)</w:t>
            </w:r>
          </w:p>
        </w:tc>
      </w:tr>
      <w:tr w:rsidR="00C10858" w:rsidRPr="00EA268D" w14:paraId="1D8DBC69" w14:textId="77777777" w:rsidTr="00455816">
        <w:tc>
          <w:tcPr>
            <w:tcW w:w="3116" w:type="dxa"/>
          </w:tcPr>
          <w:p w14:paraId="54D89C78" w14:textId="77777777" w:rsidR="00C10858" w:rsidRPr="00EA268D" w:rsidRDefault="00C10858" w:rsidP="00455816">
            <w:pPr>
              <w:rPr>
                <w:rFonts w:cs="Times New Roman"/>
                <w:b/>
                <w:bCs/>
                <w:lang w:eastAsia="en-US"/>
              </w:rPr>
            </w:pPr>
            <w:r w:rsidRPr="00EA268D">
              <w:rPr>
                <w:rFonts w:cs="Times New Roman"/>
                <w:b/>
                <w:bCs/>
                <w:lang w:eastAsia="en-US"/>
              </w:rPr>
              <w:t>Theta of canyon</w:t>
            </w:r>
          </w:p>
          <w:p w14:paraId="14F787F4" w14:textId="77777777" w:rsidR="00C10858" w:rsidRPr="00EA268D" w:rsidRDefault="00C10858" w:rsidP="00455816">
            <w:pPr>
              <w:rPr>
                <w:rFonts w:cs="Times New Roman"/>
                <w:b/>
                <w:bCs/>
              </w:rPr>
            </w:pPr>
            <w:r w:rsidRPr="00EA268D">
              <w:rPr>
                <w:rFonts w:cs="Times New Roman"/>
                <w:b/>
                <w:bCs/>
                <w:lang w:eastAsia="en-US"/>
              </w:rPr>
              <w:t>[degree relative to north, -90 to 90]</w:t>
            </w:r>
          </w:p>
        </w:tc>
        <w:tc>
          <w:tcPr>
            <w:tcW w:w="3117" w:type="dxa"/>
          </w:tcPr>
          <w:p w14:paraId="772765BE" w14:textId="77777777" w:rsidR="00C10858" w:rsidRPr="00EA268D" w:rsidRDefault="00C10858" w:rsidP="00455816">
            <w:pPr>
              <w:rPr>
                <w:rFonts w:cs="Times New Roman"/>
              </w:rPr>
            </w:pPr>
            <w:r w:rsidRPr="00EA268D">
              <w:rPr>
                <w:rFonts w:cs="Times New Roman"/>
              </w:rPr>
              <w:t>65</w:t>
            </w:r>
          </w:p>
        </w:tc>
        <w:tc>
          <w:tcPr>
            <w:tcW w:w="3117" w:type="dxa"/>
          </w:tcPr>
          <w:p w14:paraId="3D771C84" w14:textId="77777777" w:rsidR="00C10858" w:rsidRPr="00EA268D" w:rsidRDefault="00C10858" w:rsidP="00455816">
            <w:pPr>
              <w:rPr>
                <w:rFonts w:cs="Times New Roman"/>
              </w:rPr>
            </w:pPr>
            <w:r w:rsidRPr="00EA268D">
              <w:rPr>
                <w:rFonts w:cs="Times New Roman"/>
              </w:rPr>
              <w:t>-20</w:t>
            </w:r>
          </w:p>
        </w:tc>
      </w:tr>
      <w:tr w:rsidR="00C10858" w:rsidRPr="00EA268D" w14:paraId="6989ED62" w14:textId="77777777" w:rsidTr="00455816">
        <w:tc>
          <w:tcPr>
            <w:tcW w:w="3116" w:type="dxa"/>
          </w:tcPr>
          <w:p w14:paraId="6181D46B" w14:textId="77777777" w:rsidR="00C10858" w:rsidRPr="00EA268D" w:rsidRDefault="00C10858" w:rsidP="00455816">
            <w:pPr>
              <w:rPr>
                <w:rFonts w:cs="Times New Roman"/>
                <w:b/>
                <w:bCs/>
              </w:rPr>
            </w:pPr>
            <w:r w:rsidRPr="00EA268D">
              <w:rPr>
                <w:rFonts w:cs="Times New Roman"/>
                <w:b/>
                <w:bCs/>
              </w:rPr>
              <w:t>Z_H: mean building height</w:t>
            </w:r>
          </w:p>
        </w:tc>
        <w:tc>
          <w:tcPr>
            <w:tcW w:w="3117" w:type="dxa"/>
          </w:tcPr>
          <w:p w14:paraId="4CBF09A0" w14:textId="77777777" w:rsidR="00C10858" w:rsidRPr="00EA268D" w:rsidRDefault="00C10858" w:rsidP="00455816">
            <w:pPr>
              <w:rPr>
                <w:rFonts w:cs="Times New Roman"/>
              </w:rPr>
            </w:pPr>
            <w:r w:rsidRPr="00EA268D">
              <w:rPr>
                <w:rFonts w:cs="Times New Roman"/>
              </w:rPr>
              <w:t>14.6</w:t>
            </w:r>
          </w:p>
          <w:p w14:paraId="57E12986"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14.6, </w:t>
            </w:r>
            <w:proofErr w:type="spellStart"/>
            <w:r w:rsidRPr="00EA268D">
              <w:rPr>
                <w:rFonts w:cs="Times New Roman"/>
              </w:rPr>
              <w:t>nz</w:t>
            </w:r>
            <w:proofErr w:type="spellEnd"/>
            <w:r w:rsidRPr="00EA268D">
              <w:rPr>
                <w:rFonts w:cs="Times New Roman"/>
              </w:rPr>
              <w:t xml:space="preserve"> = 50</w:t>
            </w:r>
          </w:p>
        </w:tc>
        <w:tc>
          <w:tcPr>
            <w:tcW w:w="3117" w:type="dxa"/>
          </w:tcPr>
          <w:p w14:paraId="7402D0D2" w14:textId="77777777" w:rsidR="00C10858" w:rsidRPr="00EA268D" w:rsidRDefault="00C10858" w:rsidP="00455816">
            <w:pPr>
              <w:rPr>
                <w:rFonts w:cs="Times New Roman"/>
              </w:rPr>
            </w:pPr>
            <w:r w:rsidRPr="00EA268D">
              <w:rPr>
                <w:rFonts w:cs="Times New Roman"/>
              </w:rPr>
              <w:t>12.5</w:t>
            </w:r>
          </w:p>
          <w:p w14:paraId="2B11EBA5" w14:textId="77777777" w:rsidR="00C10858" w:rsidRPr="00EA268D" w:rsidRDefault="00C10858" w:rsidP="00455816">
            <w:pPr>
              <w:rPr>
                <w:rFonts w:cs="Times New Roman"/>
              </w:rPr>
            </w:pPr>
            <w:proofErr w:type="spellStart"/>
            <w:r w:rsidRPr="00EA268D">
              <w:rPr>
                <w:rFonts w:cs="Times New Roman"/>
              </w:rPr>
              <w:t>nz_u</w:t>
            </w:r>
            <w:proofErr w:type="spellEnd"/>
            <w:r w:rsidRPr="00EA268D">
              <w:rPr>
                <w:rFonts w:cs="Times New Roman"/>
              </w:rPr>
              <w:t xml:space="preserve"> = 12.5, </w:t>
            </w:r>
            <w:proofErr w:type="spellStart"/>
            <w:r w:rsidRPr="00EA268D">
              <w:rPr>
                <w:rFonts w:cs="Times New Roman"/>
              </w:rPr>
              <w:t>nz</w:t>
            </w:r>
            <w:proofErr w:type="spellEnd"/>
            <w:r w:rsidRPr="00EA268D">
              <w:rPr>
                <w:rFonts w:cs="Times New Roman"/>
              </w:rPr>
              <w:t xml:space="preserve"> = 40</w:t>
            </w:r>
          </w:p>
        </w:tc>
      </w:tr>
      <w:tr w:rsidR="00C10858" w:rsidRPr="00EA268D" w14:paraId="6A684948" w14:textId="77777777" w:rsidTr="00455816">
        <w:tc>
          <w:tcPr>
            <w:tcW w:w="3116" w:type="dxa"/>
          </w:tcPr>
          <w:p w14:paraId="6B64BDA3" w14:textId="77777777" w:rsidR="00C10858" w:rsidRPr="00EA268D" w:rsidRDefault="00C10858" w:rsidP="00455816">
            <w:pPr>
              <w:rPr>
                <w:rFonts w:cs="Times New Roman"/>
              </w:rPr>
            </w:pPr>
            <w:proofErr w:type="spellStart"/>
            <w:r w:rsidRPr="00EA268D">
              <w:rPr>
                <w:rFonts w:cs="Times New Roman"/>
              </w:rPr>
              <w:t>Lamda_p</w:t>
            </w:r>
            <w:proofErr w:type="spellEnd"/>
            <w:r w:rsidRPr="00EA268D">
              <w:rPr>
                <w:rFonts w:cs="Times New Roman"/>
              </w:rPr>
              <w:t>: plan aspect ratio</w:t>
            </w:r>
          </w:p>
        </w:tc>
        <w:tc>
          <w:tcPr>
            <w:tcW w:w="3117" w:type="dxa"/>
          </w:tcPr>
          <w:p w14:paraId="12CC0BC8" w14:textId="77777777" w:rsidR="00C10858" w:rsidRPr="00EA268D" w:rsidRDefault="00C10858" w:rsidP="00455816">
            <w:pPr>
              <w:rPr>
                <w:rFonts w:cs="Times New Roman"/>
              </w:rPr>
            </w:pPr>
            <w:r w:rsidRPr="00EA268D">
              <w:rPr>
                <w:rFonts w:cs="Times New Roman"/>
              </w:rPr>
              <w:t>0.54</w:t>
            </w:r>
          </w:p>
        </w:tc>
        <w:tc>
          <w:tcPr>
            <w:tcW w:w="3117" w:type="dxa"/>
          </w:tcPr>
          <w:p w14:paraId="38ECAAFC" w14:textId="77777777" w:rsidR="00C10858" w:rsidRPr="00EA268D" w:rsidRDefault="00C10858" w:rsidP="00455816">
            <w:pPr>
              <w:rPr>
                <w:rFonts w:cs="Times New Roman"/>
              </w:rPr>
            </w:pPr>
            <w:r w:rsidRPr="00EA268D">
              <w:rPr>
                <w:rFonts w:cs="Times New Roman"/>
              </w:rPr>
              <w:t>0.37</w:t>
            </w:r>
          </w:p>
        </w:tc>
      </w:tr>
      <w:tr w:rsidR="00C10858" w:rsidRPr="00EA268D" w14:paraId="4AAE92C9" w14:textId="77777777" w:rsidTr="00455816">
        <w:tc>
          <w:tcPr>
            <w:tcW w:w="3116" w:type="dxa"/>
          </w:tcPr>
          <w:p w14:paraId="3DD030CA" w14:textId="77777777" w:rsidR="00C10858" w:rsidRPr="00EA268D" w:rsidRDefault="00C10858" w:rsidP="00455816">
            <w:pPr>
              <w:rPr>
                <w:rFonts w:cs="Times New Roman"/>
                <w:b/>
                <w:bCs/>
              </w:rPr>
            </w:pPr>
            <w:proofErr w:type="spellStart"/>
            <w:r w:rsidRPr="00EA268D">
              <w:rPr>
                <w:rFonts w:cs="Times New Roman"/>
                <w:b/>
                <w:bCs/>
              </w:rPr>
              <w:t>Lamda_V</w:t>
            </w:r>
            <w:proofErr w:type="spellEnd"/>
            <w:r w:rsidRPr="00EA268D">
              <w:rPr>
                <w:rFonts w:cs="Times New Roman"/>
                <w:b/>
                <w:bCs/>
              </w:rPr>
              <w:t>: plan aspect ratio of vegetated surfaces</w:t>
            </w:r>
          </w:p>
        </w:tc>
        <w:tc>
          <w:tcPr>
            <w:tcW w:w="3117" w:type="dxa"/>
          </w:tcPr>
          <w:p w14:paraId="76EC82DB" w14:textId="77777777" w:rsidR="00C10858" w:rsidRPr="00EA268D" w:rsidRDefault="00C10858" w:rsidP="00455816">
            <w:pPr>
              <w:rPr>
                <w:rFonts w:cs="Times New Roman"/>
              </w:rPr>
            </w:pPr>
            <w:r w:rsidRPr="00EA268D">
              <w:rPr>
                <w:rFonts w:cs="Times New Roman"/>
              </w:rPr>
              <w:t>0.16</w:t>
            </w:r>
          </w:p>
          <w:p w14:paraId="6A6504B7"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w:t>
            </w:r>
          </w:p>
          <w:p w14:paraId="4072D5BE"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107EBE22"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1</w:t>
            </w:r>
          </w:p>
        </w:tc>
        <w:tc>
          <w:tcPr>
            <w:tcW w:w="3117" w:type="dxa"/>
          </w:tcPr>
          <w:p w14:paraId="6950C53D" w14:textId="77777777" w:rsidR="00C10858" w:rsidRPr="00EA268D" w:rsidRDefault="00C10858" w:rsidP="00455816">
            <w:pPr>
              <w:rPr>
                <w:rFonts w:cs="Times New Roman"/>
              </w:rPr>
            </w:pPr>
            <w:r w:rsidRPr="00EA268D">
              <w:rPr>
                <w:rFonts w:cs="Times New Roman"/>
              </w:rPr>
              <w:t>0.31</w:t>
            </w:r>
          </w:p>
          <w:p w14:paraId="5AAB996A" w14:textId="77777777" w:rsidR="00C10858" w:rsidRPr="00EA268D" w:rsidRDefault="00C10858" w:rsidP="00455816">
            <w:pPr>
              <w:rPr>
                <w:rFonts w:cs="Times New Roman"/>
              </w:rPr>
            </w:pPr>
            <w:proofErr w:type="spellStart"/>
            <w:r w:rsidRPr="00EA268D">
              <w:rPr>
                <w:rFonts w:cs="Times New Roman"/>
              </w:rPr>
              <w:t>fveg_G</w:t>
            </w:r>
            <w:proofErr w:type="spellEnd"/>
            <w:r w:rsidRPr="00EA268D">
              <w:rPr>
                <w:rFonts w:cs="Times New Roman"/>
              </w:rPr>
              <w:t xml:space="preserve"> = 0.31</w:t>
            </w:r>
          </w:p>
          <w:p w14:paraId="042952B3" w14:textId="77777777" w:rsidR="00C10858" w:rsidRPr="00EA268D" w:rsidRDefault="00C10858" w:rsidP="00455816">
            <w:pPr>
              <w:rPr>
                <w:rFonts w:cs="Times New Roman"/>
              </w:rPr>
            </w:pPr>
            <w:proofErr w:type="spellStart"/>
            <w:r w:rsidRPr="00EA268D">
              <w:rPr>
                <w:rFonts w:cs="Times New Roman"/>
              </w:rPr>
              <w:t>fbare_G</w:t>
            </w:r>
            <w:proofErr w:type="spellEnd"/>
            <w:r w:rsidRPr="00EA268D">
              <w:rPr>
                <w:rFonts w:cs="Times New Roman"/>
              </w:rPr>
              <w:t xml:space="preserve"> = 0.0</w:t>
            </w:r>
          </w:p>
          <w:p w14:paraId="405652AD" w14:textId="77777777" w:rsidR="00C10858" w:rsidRPr="00EA268D" w:rsidRDefault="00C10858" w:rsidP="00455816">
            <w:pPr>
              <w:rPr>
                <w:rFonts w:cs="Times New Roman"/>
              </w:rPr>
            </w:pPr>
            <w:proofErr w:type="spellStart"/>
            <w:r w:rsidRPr="00EA268D">
              <w:rPr>
                <w:rFonts w:cs="Times New Roman"/>
              </w:rPr>
              <w:t>fimp_G</w:t>
            </w:r>
            <w:proofErr w:type="spellEnd"/>
            <w:r w:rsidRPr="00EA268D">
              <w:rPr>
                <w:rFonts w:cs="Times New Roman"/>
              </w:rPr>
              <w:t xml:space="preserve"> = 0.69</w:t>
            </w:r>
          </w:p>
        </w:tc>
      </w:tr>
      <w:tr w:rsidR="00C10858" w:rsidRPr="00EA268D" w14:paraId="7CA6CCB7" w14:textId="77777777" w:rsidTr="00455816">
        <w:tc>
          <w:tcPr>
            <w:tcW w:w="3116" w:type="dxa"/>
          </w:tcPr>
          <w:p w14:paraId="2641FDFD" w14:textId="77777777" w:rsidR="00C10858" w:rsidRPr="00EA268D" w:rsidRDefault="00C10858" w:rsidP="00455816">
            <w:pPr>
              <w:rPr>
                <w:rFonts w:cs="Times New Roman"/>
              </w:rPr>
            </w:pPr>
            <w:proofErr w:type="spellStart"/>
            <w:r w:rsidRPr="00EA268D">
              <w:rPr>
                <w:rFonts w:cs="Times New Roman"/>
              </w:rPr>
              <w:t>Lambda_c</w:t>
            </w:r>
            <w:proofErr w:type="spellEnd"/>
            <w:r w:rsidRPr="00EA268D">
              <w:rPr>
                <w:rFonts w:cs="Times New Roman"/>
              </w:rPr>
              <w:t>: complete aspect ratio</w:t>
            </w:r>
          </w:p>
        </w:tc>
        <w:tc>
          <w:tcPr>
            <w:tcW w:w="3117" w:type="dxa"/>
          </w:tcPr>
          <w:p w14:paraId="4CB9AC00" w14:textId="77777777" w:rsidR="00C10858" w:rsidRPr="00EA268D" w:rsidRDefault="00C10858" w:rsidP="00455816">
            <w:pPr>
              <w:rPr>
                <w:rFonts w:cs="Times New Roman"/>
              </w:rPr>
            </w:pPr>
          </w:p>
        </w:tc>
        <w:tc>
          <w:tcPr>
            <w:tcW w:w="3117" w:type="dxa"/>
          </w:tcPr>
          <w:p w14:paraId="0A0854B8" w14:textId="77777777" w:rsidR="00C10858" w:rsidRPr="00EA268D" w:rsidRDefault="00C10858" w:rsidP="00455816">
            <w:pPr>
              <w:rPr>
                <w:rFonts w:cs="Times New Roman"/>
              </w:rPr>
            </w:pPr>
          </w:p>
        </w:tc>
      </w:tr>
      <w:tr w:rsidR="00C10858" w:rsidRPr="00EA268D" w14:paraId="40F31DEF" w14:textId="77777777" w:rsidTr="00455816">
        <w:tc>
          <w:tcPr>
            <w:tcW w:w="3116" w:type="dxa"/>
          </w:tcPr>
          <w:p w14:paraId="26087953" w14:textId="77777777" w:rsidR="00C10858" w:rsidRPr="00EA268D" w:rsidRDefault="00C10858" w:rsidP="00455816">
            <w:pPr>
              <w:rPr>
                <w:rFonts w:cs="Times New Roman"/>
                <w:b/>
                <w:bCs/>
              </w:rPr>
            </w:pPr>
            <w:proofErr w:type="spellStart"/>
            <w:r w:rsidRPr="00EA268D">
              <w:rPr>
                <w:rFonts w:cs="Times New Roman"/>
                <w:b/>
                <w:bCs/>
              </w:rPr>
              <w:t>Lamda_s</w:t>
            </w:r>
            <w:proofErr w:type="spellEnd"/>
            <w:r w:rsidRPr="00EA268D">
              <w:rPr>
                <w:rFonts w:cs="Times New Roman"/>
                <w:b/>
                <w:bCs/>
              </w:rPr>
              <w:t>: mean street canyon height-to-width ratio</w:t>
            </w:r>
          </w:p>
        </w:tc>
        <w:tc>
          <w:tcPr>
            <w:tcW w:w="3117" w:type="dxa"/>
          </w:tcPr>
          <w:p w14:paraId="2E232DE9" w14:textId="77777777" w:rsidR="00C10858" w:rsidRPr="00EA268D" w:rsidRDefault="00C10858" w:rsidP="00455816">
            <w:pPr>
              <w:rPr>
                <w:rFonts w:cs="Times New Roman"/>
              </w:rPr>
            </w:pPr>
            <w:r w:rsidRPr="00EA268D">
              <w:rPr>
                <w:rFonts w:cs="Times New Roman"/>
              </w:rPr>
              <w:t>1</w:t>
            </w:r>
          </w:p>
          <w:p w14:paraId="16A5056F"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20.02</w:t>
            </w:r>
          </w:p>
        </w:tc>
        <w:tc>
          <w:tcPr>
            <w:tcW w:w="3117" w:type="dxa"/>
          </w:tcPr>
          <w:p w14:paraId="53CE393B" w14:textId="77777777" w:rsidR="00C10858" w:rsidRPr="00EA268D" w:rsidRDefault="00C10858" w:rsidP="00455816">
            <w:pPr>
              <w:rPr>
                <w:rFonts w:cs="Times New Roman"/>
              </w:rPr>
            </w:pPr>
            <w:r w:rsidRPr="00EA268D">
              <w:rPr>
                <w:rFonts w:cs="Times New Roman"/>
              </w:rPr>
              <w:t>1</w:t>
            </w:r>
          </w:p>
          <w:p w14:paraId="29767855" w14:textId="77777777" w:rsidR="00C10858" w:rsidRPr="00EA268D" w:rsidRDefault="00C10858" w:rsidP="00455816">
            <w:pPr>
              <w:rPr>
                <w:rFonts w:cs="Times New Roman"/>
              </w:rPr>
            </w:pPr>
            <w:proofErr w:type="spellStart"/>
            <w:r w:rsidRPr="00EA268D">
              <w:rPr>
                <w:rFonts w:cs="Times New Roman"/>
              </w:rPr>
              <w:t>Width_canyon</w:t>
            </w:r>
            <w:proofErr w:type="spellEnd"/>
            <w:r w:rsidRPr="00EA268D">
              <w:rPr>
                <w:rFonts w:cs="Times New Roman"/>
              </w:rPr>
              <w:t xml:space="preserve"> = 15</w:t>
            </w:r>
          </w:p>
        </w:tc>
      </w:tr>
      <w:tr w:rsidR="00C10858" w:rsidRPr="00EA268D" w14:paraId="24ED0843" w14:textId="77777777" w:rsidTr="00455816">
        <w:tc>
          <w:tcPr>
            <w:tcW w:w="3116" w:type="dxa"/>
          </w:tcPr>
          <w:p w14:paraId="49D0377C" w14:textId="77777777" w:rsidR="00C10858" w:rsidRPr="00EA268D" w:rsidRDefault="00C10858" w:rsidP="00455816">
            <w:pPr>
              <w:rPr>
                <w:rFonts w:cs="Times New Roman"/>
              </w:rPr>
            </w:pPr>
            <w:r w:rsidRPr="00EA268D">
              <w:rPr>
                <w:rFonts w:cs="Times New Roman"/>
              </w:rPr>
              <w:t xml:space="preserve">Z_0 or </w:t>
            </w:r>
            <w:proofErr w:type="spellStart"/>
            <w:r w:rsidRPr="00EA268D">
              <w:rPr>
                <w:rFonts w:cs="Times New Roman"/>
              </w:rPr>
              <w:t>Z_Ora</w:t>
            </w:r>
            <w:proofErr w:type="spellEnd"/>
            <w:r w:rsidRPr="00EA268D">
              <w:rPr>
                <w:rFonts w:cs="Times New Roman"/>
              </w:rPr>
              <w:t xml:space="preserve">: Roughness length </w:t>
            </w:r>
          </w:p>
        </w:tc>
        <w:tc>
          <w:tcPr>
            <w:tcW w:w="3117" w:type="dxa"/>
          </w:tcPr>
          <w:p w14:paraId="53ED6BD5" w14:textId="77777777" w:rsidR="00C10858" w:rsidRPr="00EA268D" w:rsidRDefault="00C10858" w:rsidP="00455816">
            <w:pPr>
              <w:rPr>
                <w:rFonts w:cs="Times New Roman"/>
              </w:rPr>
            </w:pPr>
          </w:p>
        </w:tc>
        <w:tc>
          <w:tcPr>
            <w:tcW w:w="3117" w:type="dxa"/>
          </w:tcPr>
          <w:p w14:paraId="564EB7C6" w14:textId="77777777" w:rsidR="00C10858" w:rsidRPr="00EA268D" w:rsidRDefault="00C10858" w:rsidP="00455816">
            <w:pPr>
              <w:rPr>
                <w:rFonts w:cs="Times New Roman"/>
              </w:rPr>
            </w:pPr>
          </w:p>
        </w:tc>
      </w:tr>
      <w:tr w:rsidR="00C10858" w:rsidRPr="00EA268D" w14:paraId="2B15536E" w14:textId="77777777" w:rsidTr="00455816">
        <w:tc>
          <w:tcPr>
            <w:tcW w:w="3116" w:type="dxa"/>
          </w:tcPr>
          <w:p w14:paraId="3462CA4F" w14:textId="77777777" w:rsidR="00C10858" w:rsidRPr="00EA268D" w:rsidRDefault="00C10858" w:rsidP="00455816">
            <w:pPr>
              <w:rPr>
                <w:rFonts w:cs="Times New Roman"/>
                <w:b/>
                <w:bCs/>
              </w:rPr>
            </w:pPr>
            <w:r w:rsidRPr="00EA268D">
              <w:rPr>
                <w:rFonts w:cs="Times New Roman"/>
                <w:b/>
                <w:bCs/>
              </w:rPr>
              <w:t>Shortwave Albedo</w:t>
            </w:r>
          </w:p>
        </w:tc>
        <w:tc>
          <w:tcPr>
            <w:tcW w:w="3117" w:type="dxa"/>
          </w:tcPr>
          <w:p w14:paraId="4CF7F59E" w14:textId="77777777" w:rsidR="00C10858" w:rsidRPr="00EA268D" w:rsidRDefault="00C10858" w:rsidP="00455816">
            <w:pPr>
              <w:rPr>
                <w:rFonts w:cs="Times New Roman"/>
              </w:rPr>
            </w:pPr>
            <w:r w:rsidRPr="00EA268D">
              <w:rPr>
                <w:rFonts w:cs="Times New Roman"/>
              </w:rPr>
              <w:t>15%</w:t>
            </w:r>
          </w:p>
        </w:tc>
        <w:tc>
          <w:tcPr>
            <w:tcW w:w="3117" w:type="dxa"/>
          </w:tcPr>
          <w:p w14:paraId="5F967BB9" w14:textId="77777777" w:rsidR="00C10858" w:rsidRPr="00EA268D" w:rsidRDefault="00C10858" w:rsidP="00455816">
            <w:pPr>
              <w:rPr>
                <w:rFonts w:cs="Times New Roman"/>
              </w:rPr>
            </w:pPr>
            <w:r w:rsidRPr="00EA268D">
              <w:rPr>
                <w:rFonts w:cs="Times New Roman"/>
              </w:rPr>
              <w:t>11%</w:t>
            </w:r>
          </w:p>
        </w:tc>
      </w:tr>
      <w:tr w:rsidR="00C10858" w:rsidRPr="00EA268D" w14:paraId="43881BF9" w14:textId="77777777" w:rsidTr="00455816">
        <w:tc>
          <w:tcPr>
            <w:tcW w:w="3116" w:type="dxa"/>
          </w:tcPr>
          <w:p w14:paraId="6C2E7A06" w14:textId="77777777" w:rsidR="00C10858" w:rsidRPr="00EA268D" w:rsidRDefault="00C10858" w:rsidP="00455816">
            <w:pPr>
              <w:rPr>
                <w:rFonts w:cs="Times New Roman"/>
                <w:b/>
                <w:bCs/>
              </w:rPr>
            </w:pPr>
            <w:proofErr w:type="spellStart"/>
            <w:r w:rsidRPr="00EA268D">
              <w:rPr>
                <w:rFonts w:cs="Times New Roman"/>
                <w:b/>
                <w:bCs/>
              </w:rPr>
              <w:t>Emissitivities</w:t>
            </w:r>
            <w:proofErr w:type="spellEnd"/>
          </w:p>
        </w:tc>
        <w:tc>
          <w:tcPr>
            <w:tcW w:w="3117" w:type="dxa"/>
          </w:tcPr>
          <w:p w14:paraId="4E0C3AEE" w14:textId="77777777" w:rsidR="00C10858" w:rsidRPr="00EA268D" w:rsidRDefault="00C10858" w:rsidP="00455816">
            <w:pPr>
              <w:rPr>
                <w:rFonts w:cs="Times New Roman"/>
              </w:rPr>
            </w:pPr>
            <w:r w:rsidRPr="00EA268D">
              <w:rPr>
                <w:rFonts w:cs="Times New Roman"/>
              </w:rPr>
              <w:t>0.95</w:t>
            </w:r>
          </w:p>
        </w:tc>
        <w:tc>
          <w:tcPr>
            <w:tcW w:w="3117" w:type="dxa"/>
          </w:tcPr>
          <w:p w14:paraId="463D94F4" w14:textId="77777777" w:rsidR="00C10858" w:rsidRPr="00EA268D" w:rsidRDefault="00C10858" w:rsidP="00455816">
            <w:pPr>
              <w:rPr>
                <w:rFonts w:cs="Times New Roman"/>
              </w:rPr>
            </w:pPr>
            <w:r w:rsidRPr="00EA268D">
              <w:rPr>
                <w:rFonts w:cs="Times New Roman"/>
              </w:rPr>
              <w:t>0.95</w:t>
            </w:r>
          </w:p>
        </w:tc>
      </w:tr>
      <w:tr w:rsidR="00C10858" w:rsidRPr="00EA268D" w14:paraId="3CE5F1F9" w14:textId="77777777" w:rsidTr="00455816">
        <w:tc>
          <w:tcPr>
            <w:tcW w:w="3116" w:type="dxa"/>
          </w:tcPr>
          <w:p w14:paraId="57A5F64C" w14:textId="77777777" w:rsidR="00C10858" w:rsidRPr="00EA268D" w:rsidRDefault="00C10858" w:rsidP="00455816">
            <w:pPr>
              <w:rPr>
                <w:rFonts w:cs="Times New Roman"/>
                <w:b/>
                <w:bCs/>
              </w:rPr>
            </w:pPr>
            <w:r w:rsidRPr="00EA268D">
              <w:rPr>
                <w:rFonts w:cs="Times New Roman"/>
                <w:b/>
                <w:bCs/>
              </w:rPr>
              <w:t>Cooling System</w:t>
            </w:r>
          </w:p>
        </w:tc>
        <w:tc>
          <w:tcPr>
            <w:tcW w:w="3117" w:type="dxa"/>
          </w:tcPr>
          <w:p w14:paraId="14E6AF75" w14:textId="77777777" w:rsidR="00C10858" w:rsidRPr="00EA268D" w:rsidRDefault="00C10858" w:rsidP="00455816">
            <w:pPr>
              <w:rPr>
                <w:rFonts w:cs="Times New Roman"/>
              </w:rPr>
            </w:pPr>
            <w:r w:rsidRPr="00EA268D">
              <w:rPr>
                <w:rFonts w:cs="Times New Roman"/>
              </w:rPr>
              <w:t>No Cooling</w:t>
            </w:r>
          </w:p>
        </w:tc>
        <w:tc>
          <w:tcPr>
            <w:tcW w:w="3117" w:type="dxa"/>
          </w:tcPr>
          <w:p w14:paraId="70E5D9EB" w14:textId="77777777" w:rsidR="00C10858" w:rsidRPr="00EA268D" w:rsidRDefault="00C10858" w:rsidP="00455816">
            <w:pPr>
              <w:rPr>
                <w:rFonts w:cs="Times New Roman"/>
              </w:rPr>
            </w:pPr>
            <w:r w:rsidRPr="00EA268D">
              <w:rPr>
                <w:rFonts w:cs="Times New Roman"/>
              </w:rPr>
              <w:t>No cooling</w:t>
            </w:r>
          </w:p>
        </w:tc>
      </w:tr>
    </w:tbl>
    <w:p w14:paraId="5C80C2FC" w14:textId="77777777" w:rsidR="00C10858" w:rsidRPr="00EA268D" w:rsidRDefault="00C10858" w:rsidP="00C10858">
      <w:pPr>
        <w:rPr>
          <w:rFonts w:cs="Times New Roman"/>
          <w:lang w:eastAsia="en-US"/>
        </w:rPr>
      </w:pPr>
    </w:p>
    <w:p w14:paraId="52C51C1B"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City.</w:t>
      </w:r>
    </w:p>
    <w:p w14:paraId="6ED41A7D" w14:textId="77777777" w:rsidR="00C10858" w:rsidRPr="00EA268D" w:rsidRDefault="00C10858" w:rsidP="00C10858">
      <w:pPr>
        <w:pStyle w:val="ListParagraph"/>
        <w:rPr>
          <w:rFonts w:cs="Times New Roman"/>
          <w:lang w:eastAsia="en-US"/>
        </w:rPr>
      </w:pPr>
      <w:r w:rsidRPr="00EA268D">
        <w:rPr>
          <w:rFonts w:cs="Times New Roman"/>
          <w:lang w:eastAsia="en-US"/>
        </w:rPr>
        <w:t>Basel Switzerland. The IECC climate zone and moisture regime: 4C (Seattle)</w:t>
      </w:r>
    </w:p>
    <w:p w14:paraId="5A090FB7"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Canyon dimensions. See the above table.</w:t>
      </w:r>
    </w:p>
    <w:p w14:paraId="28ACC54F"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Building constructions.</w:t>
      </w:r>
    </w:p>
    <w:p w14:paraId="071A3BC6" w14:textId="77777777" w:rsidR="00C10858" w:rsidRPr="00EA268D" w:rsidRDefault="00C10858" w:rsidP="00C10858">
      <w:pPr>
        <w:pStyle w:val="ListParagraph"/>
        <w:rPr>
          <w:rFonts w:cs="Times New Roman"/>
          <w:lang w:eastAsia="en-US"/>
        </w:rPr>
      </w:pPr>
      <w:r w:rsidRPr="00EA268D">
        <w:rPr>
          <w:rFonts w:cs="Times New Roman"/>
          <w:lang w:eastAsia="en-US"/>
        </w:rPr>
        <w:t xml:space="preserve">Including the above table, the building prototype IDF models has been selected as Post80s </w:t>
      </w:r>
      <w:proofErr w:type="spellStart"/>
      <w:r w:rsidRPr="00EA268D">
        <w:rPr>
          <w:rFonts w:cs="Times New Roman"/>
          <w:lang w:eastAsia="en-US"/>
        </w:rPr>
        <w:t>MidRiseApartment</w:t>
      </w:r>
      <w:proofErr w:type="spellEnd"/>
      <w:r w:rsidRPr="00EA268D">
        <w:rPr>
          <w:rFonts w:cs="Times New Roman"/>
          <w:lang w:eastAsia="en-US"/>
        </w:rPr>
        <w:t xml:space="preserve"> 4C.</w:t>
      </w:r>
    </w:p>
    <w:p w14:paraId="1473C6C4" w14:textId="77777777" w:rsidR="00C10858" w:rsidRPr="00EA268D" w:rsidRDefault="00C10858" w:rsidP="00C10858">
      <w:pPr>
        <w:pStyle w:val="ListParagraph"/>
        <w:numPr>
          <w:ilvl w:val="0"/>
          <w:numId w:val="3"/>
        </w:numPr>
        <w:rPr>
          <w:rFonts w:cs="Times New Roman"/>
          <w:lang w:eastAsia="en-US"/>
        </w:rPr>
      </w:pPr>
      <w:r w:rsidRPr="00EA268D">
        <w:rPr>
          <w:rFonts w:cs="Times New Roman"/>
          <w:lang w:eastAsia="en-US"/>
        </w:rPr>
        <w:t>Data collection.</w:t>
      </w:r>
    </w:p>
    <w:tbl>
      <w:tblPr>
        <w:tblStyle w:val="TableGrid"/>
        <w:tblW w:w="0" w:type="auto"/>
        <w:tblInd w:w="720" w:type="dxa"/>
        <w:tblLook w:val="04A0" w:firstRow="1" w:lastRow="0" w:firstColumn="1" w:lastColumn="0" w:noHBand="0" w:noVBand="1"/>
      </w:tblPr>
      <w:tblGrid>
        <w:gridCol w:w="1207"/>
        <w:gridCol w:w="1439"/>
        <w:gridCol w:w="1242"/>
        <w:gridCol w:w="1797"/>
        <w:gridCol w:w="2945"/>
      </w:tblGrid>
      <w:tr w:rsidR="00C10858" w:rsidRPr="00EA268D" w14:paraId="3126F46E" w14:textId="77777777" w:rsidTr="00455816">
        <w:tc>
          <w:tcPr>
            <w:tcW w:w="1182" w:type="dxa"/>
          </w:tcPr>
          <w:p w14:paraId="389D0AA5" w14:textId="77777777" w:rsidR="00C10858" w:rsidRPr="00EA268D" w:rsidRDefault="00C10858" w:rsidP="00455816">
            <w:pPr>
              <w:pStyle w:val="ListParagraph"/>
              <w:ind w:left="0"/>
              <w:rPr>
                <w:rFonts w:cs="Times New Roman"/>
                <w:lang w:eastAsia="en-US"/>
              </w:rPr>
            </w:pPr>
          </w:p>
        </w:tc>
        <w:tc>
          <w:tcPr>
            <w:tcW w:w="1439" w:type="dxa"/>
          </w:tcPr>
          <w:p w14:paraId="7BAE33AE"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Urban/Rural</w:t>
            </w:r>
          </w:p>
        </w:tc>
        <w:tc>
          <w:tcPr>
            <w:tcW w:w="1244" w:type="dxa"/>
          </w:tcPr>
          <w:p w14:paraId="65018EF3"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Elevation relative to sea level (m)</w:t>
            </w:r>
          </w:p>
        </w:tc>
        <w:tc>
          <w:tcPr>
            <w:tcW w:w="1800" w:type="dxa"/>
          </w:tcPr>
          <w:p w14:paraId="07D5DA1F"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Latitude, Longitude</w:t>
            </w:r>
          </w:p>
        </w:tc>
        <w:tc>
          <w:tcPr>
            <w:tcW w:w="2965" w:type="dxa"/>
          </w:tcPr>
          <w:p w14:paraId="321D8292" w14:textId="77777777" w:rsidR="00C10858" w:rsidRPr="00EA268D" w:rsidRDefault="00C10858" w:rsidP="00455816">
            <w:pPr>
              <w:pStyle w:val="ListParagraph"/>
              <w:ind w:left="0"/>
              <w:rPr>
                <w:rFonts w:cs="Times New Roman"/>
                <w:b/>
                <w:bCs/>
                <w:lang w:eastAsia="en-US"/>
              </w:rPr>
            </w:pPr>
            <w:r w:rsidRPr="00EA268D">
              <w:rPr>
                <w:rFonts w:cs="Times New Roman"/>
                <w:b/>
                <w:bCs/>
                <w:lang w:eastAsia="en-US"/>
              </w:rPr>
              <w:t>Variables</w:t>
            </w:r>
          </w:p>
        </w:tc>
      </w:tr>
      <w:tr w:rsidR="00C10858" w:rsidRPr="00EA268D" w14:paraId="05343B25" w14:textId="77777777" w:rsidTr="00455816">
        <w:tc>
          <w:tcPr>
            <w:tcW w:w="1182" w:type="dxa"/>
          </w:tcPr>
          <w:p w14:paraId="3E7BEE30" w14:textId="77777777" w:rsidR="00C10858" w:rsidRPr="00EA268D" w:rsidRDefault="00C10858" w:rsidP="00455816">
            <w:pPr>
              <w:pStyle w:val="ListParagraph"/>
              <w:ind w:left="0"/>
              <w:rPr>
                <w:rFonts w:cs="Times New Roman"/>
                <w:lang w:eastAsia="en-US"/>
              </w:rPr>
            </w:pPr>
            <w:r w:rsidRPr="00EA268D">
              <w:rPr>
                <w:rFonts w:cs="Times New Roman"/>
                <w:lang w:eastAsia="en-US"/>
              </w:rPr>
              <w:lastRenderedPageBreak/>
              <w:t>Ue1 (BSPR)</w:t>
            </w:r>
          </w:p>
        </w:tc>
        <w:tc>
          <w:tcPr>
            <w:tcW w:w="1439" w:type="dxa"/>
          </w:tcPr>
          <w:p w14:paraId="336D7331"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08E8EAC8" w14:textId="77777777" w:rsidR="00C10858" w:rsidRPr="00EA268D" w:rsidRDefault="00C10858" w:rsidP="00455816">
            <w:pPr>
              <w:pStyle w:val="ListParagraph"/>
              <w:ind w:left="0"/>
              <w:rPr>
                <w:rFonts w:cs="Times New Roman"/>
                <w:lang w:eastAsia="en-US"/>
              </w:rPr>
            </w:pPr>
            <w:r w:rsidRPr="00EA268D">
              <w:rPr>
                <w:rFonts w:cs="Times New Roman"/>
                <w:lang w:eastAsia="en-US"/>
              </w:rPr>
              <w:t>255</w:t>
            </w:r>
          </w:p>
        </w:tc>
        <w:tc>
          <w:tcPr>
            <w:tcW w:w="1800" w:type="dxa"/>
          </w:tcPr>
          <w:p w14:paraId="6A83B52C" w14:textId="77777777" w:rsidR="00C10858" w:rsidRPr="00EA268D" w:rsidRDefault="00C10858" w:rsidP="00455816">
            <w:pPr>
              <w:pStyle w:val="ListParagraph"/>
              <w:ind w:left="0"/>
              <w:rPr>
                <w:rFonts w:cs="Times New Roman"/>
                <w:lang w:eastAsia="en-US"/>
              </w:rPr>
            </w:pPr>
            <w:r w:rsidRPr="00EA268D">
              <w:rPr>
                <w:rFonts w:cs="Times New Roman"/>
                <w:lang w:eastAsia="en-US"/>
              </w:rPr>
              <w:t>47°33'57.20"N,</w:t>
            </w:r>
          </w:p>
          <w:p w14:paraId="59CA53DE" w14:textId="77777777" w:rsidR="00C10858" w:rsidRPr="00EA268D" w:rsidRDefault="00C10858" w:rsidP="00455816">
            <w:pPr>
              <w:pStyle w:val="ListParagraph"/>
              <w:ind w:left="0"/>
              <w:rPr>
                <w:rFonts w:cs="Times New Roman"/>
                <w:lang w:eastAsia="en-US"/>
              </w:rPr>
            </w:pPr>
            <w:r w:rsidRPr="00EA268D">
              <w:rPr>
                <w:rFonts w:cs="Times New Roman"/>
                <w:lang w:eastAsia="en-US"/>
              </w:rPr>
              <w:t>7°35'48.80"E</w:t>
            </w:r>
          </w:p>
        </w:tc>
        <w:tc>
          <w:tcPr>
            <w:tcW w:w="2965" w:type="dxa"/>
          </w:tcPr>
          <w:p w14:paraId="4200414B" w14:textId="77777777" w:rsidR="00C10858" w:rsidRPr="00EA268D" w:rsidRDefault="00C10858" w:rsidP="00455816">
            <w:pPr>
              <w:rPr>
                <w:rFonts w:cs="Times New Roman"/>
                <w:lang w:eastAsia="en-US"/>
              </w:rPr>
            </w:pPr>
            <w:r w:rsidRPr="00EA268D">
              <w:rPr>
                <w:rFonts w:cs="Times New Roman"/>
                <w:lang w:eastAsia="en-US"/>
              </w:rPr>
              <w:t>Air temperature profiles</w:t>
            </w:r>
          </w:p>
          <w:p w14:paraId="1ED5A554" w14:textId="77777777" w:rsidR="00C10858" w:rsidRPr="00EA268D" w:rsidRDefault="00C10858" w:rsidP="00455816">
            <w:pPr>
              <w:rPr>
                <w:rFonts w:cs="Times New Roman"/>
                <w:lang w:eastAsia="en-US"/>
              </w:rPr>
            </w:pPr>
            <w:r w:rsidRPr="00EA268D">
              <w:rPr>
                <w:rFonts w:cs="Times New Roman"/>
                <w:lang w:eastAsia="en-US"/>
              </w:rPr>
              <w:t>[2.6, 13.9, 17.5, 21.5, 25.5, 31.2] m</w:t>
            </w:r>
          </w:p>
        </w:tc>
      </w:tr>
      <w:tr w:rsidR="00C10858" w:rsidRPr="00EA268D" w14:paraId="3AB1F9C3" w14:textId="77777777" w:rsidTr="00455816">
        <w:tc>
          <w:tcPr>
            <w:tcW w:w="1182" w:type="dxa"/>
          </w:tcPr>
          <w:p w14:paraId="3FCDB3B0" w14:textId="77777777" w:rsidR="00C10858" w:rsidRPr="00EA268D" w:rsidRDefault="00C10858" w:rsidP="00455816">
            <w:pPr>
              <w:pStyle w:val="ListParagraph"/>
              <w:ind w:left="0"/>
              <w:rPr>
                <w:rFonts w:cs="Times New Roman"/>
                <w:lang w:eastAsia="en-US"/>
              </w:rPr>
            </w:pPr>
            <w:r w:rsidRPr="00EA268D">
              <w:rPr>
                <w:rFonts w:cs="Times New Roman"/>
                <w:lang w:eastAsia="en-US"/>
              </w:rPr>
              <w:t>Ue2 (BSPA)</w:t>
            </w:r>
          </w:p>
        </w:tc>
        <w:tc>
          <w:tcPr>
            <w:tcW w:w="1439" w:type="dxa"/>
          </w:tcPr>
          <w:p w14:paraId="51733816" w14:textId="77777777" w:rsidR="00C10858" w:rsidRPr="00EA268D" w:rsidRDefault="00C10858" w:rsidP="00455816">
            <w:pPr>
              <w:pStyle w:val="ListParagraph"/>
              <w:ind w:left="0"/>
              <w:rPr>
                <w:rFonts w:cs="Times New Roman"/>
                <w:lang w:eastAsia="en-US"/>
              </w:rPr>
            </w:pPr>
            <w:r w:rsidRPr="00EA268D">
              <w:rPr>
                <w:rFonts w:cs="Times New Roman"/>
                <w:lang w:eastAsia="en-US"/>
              </w:rPr>
              <w:t>Urban</w:t>
            </w:r>
          </w:p>
        </w:tc>
        <w:tc>
          <w:tcPr>
            <w:tcW w:w="1244" w:type="dxa"/>
          </w:tcPr>
          <w:p w14:paraId="4C3B72F7" w14:textId="77777777" w:rsidR="00C10858" w:rsidRPr="00EA268D" w:rsidRDefault="00C10858" w:rsidP="00455816">
            <w:pPr>
              <w:pStyle w:val="ListParagraph"/>
              <w:ind w:left="0"/>
              <w:rPr>
                <w:rFonts w:cs="Times New Roman"/>
                <w:lang w:eastAsia="en-US"/>
              </w:rPr>
            </w:pPr>
            <w:r w:rsidRPr="00EA268D">
              <w:rPr>
                <w:rFonts w:cs="Times New Roman"/>
                <w:lang w:eastAsia="en-US"/>
              </w:rPr>
              <w:t>278</w:t>
            </w:r>
          </w:p>
        </w:tc>
        <w:tc>
          <w:tcPr>
            <w:tcW w:w="1800" w:type="dxa"/>
          </w:tcPr>
          <w:p w14:paraId="1FB658CE" w14:textId="77777777" w:rsidR="00C10858" w:rsidRPr="00EA268D" w:rsidRDefault="00C10858" w:rsidP="00455816">
            <w:pPr>
              <w:pStyle w:val="ListParagraph"/>
              <w:ind w:left="0"/>
              <w:rPr>
                <w:rFonts w:cs="Times New Roman"/>
                <w:lang w:eastAsia="en-US"/>
              </w:rPr>
            </w:pPr>
            <w:r w:rsidRPr="00EA268D">
              <w:rPr>
                <w:rFonts w:cs="Times New Roman"/>
                <w:lang w:eastAsia="en-US"/>
              </w:rPr>
              <w:t>47°33'17.60"N,</w:t>
            </w:r>
          </w:p>
          <w:p w14:paraId="31799FF8" w14:textId="77777777" w:rsidR="00C10858" w:rsidRPr="00EA268D" w:rsidRDefault="00C10858" w:rsidP="00455816">
            <w:pPr>
              <w:pStyle w:val="ListParagraph"/>
              <w:ind w:left="0"/>
              <w:rPr>
                <w:rFonts w:cs="Times New Roman"/>
                <w:lang w:eastAsia="en-US"/>
              </w:rPr>
            </w:pPr>
            <w:r w:rsidRPr="00EA268D">
              <w:rPr>
                <w:rFonts w:cs="Times New Roman"/>
                <w:lang w:eastAsia="en-US"/>
              </w:rPr>
              <w:t xml:space="preserve">  7°34'34.60"E</w:t>
            </w:r>
          </w:p>
        </w:tc>
        <w:tc>
          <w:tcPr>
            <w:tcW w:w="2965" w:type="dxa"/>
          </w:tcPr>
          <w:p w14:paraId="21FAAB5C" w14:textId="77777777" w:rsidR="00C10858" w:rsidRPr="00EA268D" w:rsidRDefault="00C10858" w:rsidP="00455816">
            <w:pPr>
              <w:rPr>
                <w:rFonts w:cs="Times New Roman"/>
                <w:lang w:eastAsia="en-US"/>
              </w:rPr>
            </w:pPr>
            <w:r w:rsidRPr="00EA268D">
              <w:rPr>
                <w:rFonts w:cs="Times New Roman"/>
                <w:lang w:eastAsia="en-US"/>
              </w:rPr>
              <w:t>Air temperature profiles</w:t>
            </w:r>
          </w:p>
          <w:p w14:paraId="288CC017" w14:textId="77777777" w:rsidR="00C10858" w:rsidRPr="00EA268D" w:rsidRDefault="00C10858" w:rsidP="00455816">
            <w:pPr>
              <w:pStyle w:val="ListParagraph"/>
              <w:ind w:left="0"/>
              <w:rPr>
                <w:rFonts w:cs="Times New Roman"/>
                <w:lang w:eastAsia="en-US"/>
              </w:rPr>
            </w:pPr>
            <w:r w:rsidRPr="00EA268D">
              <w:rPr>
                <w:rFonts w:cs="Times New Roman"/>
                <w:lang w:eastAsia="en-US"/>
              </w:rPr>
              <w:t>[3, 15.8, 22.9, 27.8, 32.9] m</w:t>
            </w:r>
          </w:p>
        </w:tc>
      </w:tr>
      <w:tr w:rsidR="00C10858" w:rsidRPr="00EA268D" w14:paraId="01AD7C59" w14:textId="77777777" w:rsidTr="00455816">
        <w:tc>
          <w:tcPr>
            <w:tcW w:w="1182" w:type="dxa"/>
          </w:tcPr>
          <w:p w14:paraId="58C78BA6" w14:textId="77777777" w:rsidR="00C10858" w:rsidRPr="00EA268D" w:rsidRDefault="00C10858" w:rsidP="00455816">
            <w:pPr>
              <w:pStyle w:val="ListParagraph"/>
              <w:ind w:left="0"/>
              <w:rPr>
                <w:rFonts w:cs="Times New Roman"/>
                <w:lang w:eastAsia="en-US"/>
              </w:rPr>
            </w:pPr>
            <w:r w:rsidRPr="00EA268D">
              <w:rPr>
                <w:rFonts w:cs="Times New Roman"/>
                <w:lang w:eastAsia="en-US"/>
              </w:rPr>
              <w:t>R1 (</w:t>
            </w:r>
            <w:proofErr w:type="spellStart"/>
            <w:r w:rsidRPr="00EA268D">
              <w:rPr>
                <w:rFonts w:cs="Times New Roman"/>
                <w:lang w:eastAsia="en-US"/>
              </w:rPr>
              <w:t>Grenzach</w:t>
            </w:r>
            <w:proofErr w:type="spellEnd"/>
            <w:r w:rsidRPr="00EA268D">
              <w:rPr>
                <w:rFonts w:cs="Times New Roman"/>
                <w:lang w:eastAsia="en-US"/>
              </w:rPr>
              <w:t>)</w:t>
            </w:r>
          </w:p>
        </w:tc>
        <w:tc>
          <w:tcPr>
            <w:tcW w:w="1439" w:type="dxa"/>
          </w:tcPr>
          <w:p w14:paraId="7A454906" w14:textId="77777777" w:rsidR="00C10858" w:rsidRPr="00EA268D" w:rsidRDefault="00C10858" w:rsidP="00455816">
            <w:pPr>
              <w:pStyle w:val="ListParagraph"/>
              <w:ind w:left="0"/>
              <w:rPr>
                <w:rFonts w:cs="Times New Roman"/>
                <w:lang w:eastAsia="en-US"/>
              </w:rPr>
            </w:pPr>
            <w:r w:rsidRPr="00EA268D">
              <w:rPr>
                <w:rFonts w:cs="Times New Roman"/>
                <w:lang w:eastAsia="en-US"/>
              </w:rPr>
              <w:t>Rural</w:t>
            </w:r>
          </w:p>
        </w:tc>
        <w:tc>
          <w:tcPr>
            <w:tcW w:w="1244" w:type="dxa"/>
          </w:tcPr>
          <w:p w14:paraId="4F0F76B2" w14:textId="77777777" w:rsidR="00C10858" w:rsidRPr="00EA268D" w:rsidRDefault="00C10858" w:rsidP="00455816">
            <w:pPr>
              <w:pStyle w:val="ListParagraph"/>
              <w:ind w:left="0"/>
              <w:rPr>
                <w:rFonts w:cs="Times New Roman"/>
                <w:lang w:eastAsia="en-US"/>
              </w:rPr>
            </w:pPr>
            <w:r w:rsidRPr="00EA268D">
              <w:rPr>
                <w:rFonts w:cs="Times New Roman"/>
                <w:lang w:eastAsia="en-US"/>
              </w:rPr>
              <w:t>265</w:t>
            </w:r>
          </w:p>
        </w:tc>
        <w:tc>
          <w:tcPr>
            <w:tcW w:w="1800" w:type="dxa"/>
          </w:tcPr>
          <w:p w14:paraId="1F496CE6" w14:textId="77777777" w:rsidR="00C10858" w:rsidRPr="00EA268D" w:rsidRDefault="00C10858" w:rsidP="00455816">
            <w:pPr>
              <w:pStyle w:val="ListParagraph"/>
              <w:ind w:left="0"/>
              <w:rPr>
                <w:rFonts w:cs="Times New Roman"/>
              </w:rPr>
            </w:pPr>
            <w:r w:rsidRPr="00EA268D">
              <w:rPr>
                <w:rFonts w:cs="Times New Roman"/>
              </w:rPr>
              <w:t>47°32'12.00"N,</w:t>
            </w:r>
          </w:p>
          <w:p w14:paraId="5EE36C0D" w14:textId="77777777" w:rsidR="00C10858" w:rsidRPr="00EA268D" w:rsidRDefault="00C10858" w:rsidP="00455816">
            <w:pPr>
              <w:pStyle w:val="ListParagraph"/>
              <w:ind w:left="0"/>
              <w:rPr>
                <w:rFonts w:cs="Times New Roman"/>
              </w:rPr>
            </w:pPr>
            <w:r w:rsidRPr="00EA268D">
              <w:rPr>
                <w:rFonts w:cs="Times New Roman"/>
              </w:rPr>
              <w:t>7°40'31.50"E</w:t>
            </w:r>
          </w:p>
        </w:tc>
        <w:tc>
          <w:tcPr>
            <w:tcW w:w="2965" w:type="dxa"/>
          </w:tcPr>
          <w:p w14:paraId="55B506EA" w14:textId="77777777" w:rsidR="00C10858" w:rsidRPr="00EA268D" w:rsidRDefault="00C10858" w:rsidP="00455816">
            <w:pPr>
              <w:pStyle w:val="ListParagraph"/>
              <w:ind w:left="0"/>
              <w:rPr>
                <w:rFonts w:cs="Times New Roman"/>
                <w:lang w:eastAsia="en-US"/>
              </w:rPr>
            </w:pPr>
            <w:r w:rsidRPr="00EA268D">
              <w:rPr>
                <w:rFonts w:cs="Times New Roman"/>
                <w:lang w:eastAsia="en-US"/>
              </w:rPr>
              <w:t>Air temperature</w:t>
            </w:r>
          </w:p>
          <w:p w14:paraId="1CD710D5" w14:textId="77777777" w:rsidR="00C10858" w:rsidRPr="00EA268D" w:rsidRDefault="00C10858" w:rsidP="00455816">
            <w:pPr>
              <w:pStyle w:val="ListParagraph"/>
              <w:ind w:left="0"/>
              <w:rPr>
                <w:rFonts w:cs="Times New Roman"/>
                <w:lang w:eastAsia="en-US"/>
              </w:rPr>
            </w:pPr>
            <w:r w:rsidRPr="00EA268D">
              <w:rPr>
                <w:rFonts w:cs="Times New Roman"/>
                <w:lang w:eastAsia="en-US"/>
              </w:rPr>
              <w:t>1.5 m</w:t>
            </w:r>
          </w:p>
        </w:tc>
      </w:tr>
    </w:tbl>
    <w:p w14:paraId="778801F3" w14:textId="1842B4ED" w:rsidR="00C10858" w:rsidRDefault="00C10858" w:rsidP="00C10858">
      <w:pPr>
        <w:pStyle w:val="ListParagraph"/>
        <w:rPr>
          <w:rFonts w:cs="Times New Roman"/>
          <w:lang w:eastAsia="en-US"/>
        </w:rPr>
      </w:pPr>
    </w:p>
    <w:p w14:paraId="5223A144" w14:textId="3BEE9E3F" w:rsidR="005E4C0C" w:rsidRDefault="005E4C0C" w:rsidP="00C10858">
      <w:pPr>
        <w:pStyle w:val="ListParagraph"/>
        <w:rPr>
          <w:rFonts w:cs="Times New Roman"/>
          <w:lang w:eastAsia="en-US"/>
        </w:rPr>
      </w:pPr>
    </w:p>
    <w:p w14:paraId="5B3AECE1" w14:textId="77777777" w:rsidR="005E4C0C" w:rsidRPr="00EA268D" w:rsidRDefault="005E4C0C" w:rsidP="005E4C0C">
      <w:pPr>
        <w:pStyle w:val="HTMLPreformatted"/>
        <w:shd w:val="clear" w:color="auto" w:fill="FFFFFF"/>
        <w:rPr>
          <w:rFonts w:ascii="Times New Roman" w:hAnsi="Times New Roman" w:cs="Times New Roman"/>
          <w:color w:val="000000"/>
        </w:rPr>
      </w:pP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.staInfra</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12</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Infrared Radiation Intensity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.staHor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13</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.staDir</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14</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normal solar direct radiation [W m^-2]</w:t>
      </w:r>
      <w:r w:rsidRPr="00EA268D">
        <w:rPr>
          <w:rFonts w:ascii="Times New Roman" w:hAnsi="Times New Roman" w:cs="Times New Roman"/>
          <w:i/>
          <w:iCs/>
          <w:color w:val="808080"/>
        </w:rPr>
        <w:br/>
      </w:r>
      <w:proofErr w:type="spellStart"/>
      <w:r w:rsidRPr="00EA268D">
        <w:rPr>
          <w:rFonts w:ascii="Times New Roman" w:hAnsi="Times New Roman" w:cs="Times New Roman"/>
          <w:color w:val="94558D"/>
        </w:rPr>
        <w:t>self</w:t>
      </w:r>
      <w:r w:rsidRPr="00EA268D">
        <w:rPr>
          <w:rFonts w:ascii="Times New Roman" w:hAnsi="Times New Roman" w:cs="Times New Roman"/>
          <w:color w:val="000000"/>
        </w:rPr>
        <w:t>.staDif</w:t>
      </w:r>
      <w:proofErr w:type="spellEnd"/>
      <w:r w:rsidRPr="00EA268D">
        <w:rPr>
          <w:rFonts w:ascii="Times New Roman" w:hAnsi="Times New Roman" w:cs="Times New Roman"/>
          <w:color w:val="000000"/>
        </w:rPr>
        <w:t xml:space="preserve"> = </w:t>
      </w:r>
      <w:proofErr w:type="spellStart"/>
      <w:r w:rsidRPr="00EA268D">
        <w:rPr>
          <w:rFonts w:ascii="Times New Roman" w:hAnsi="Times New Roman" w:cs="Times New Roman"/>
          <w:color w:val="000000"/>
        </w:rPr>
        <w:t>numpy.array</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w:t>
      </w:r>
      <w:r w:rsidRPr="00EA268D">
        <w:rPr>
          <w:rFonts w:ascii="Times New Roman" w:hAnsi="Times New Roman" w:cs="Times New Roman"/>
          <w:color w:val="0000FF"/>
        </w:rPr>
        <w:t>15</w:t>
      </w:r>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for </w:t>
      </w:r>
      <w:proofErr w:type="spellStart"/>
      <w:r w:rsidRPr="00EA268D">
        <w:rPr>
          <w:rFonts w:ascii="Times New Roman" w:hAnsi="Times New Roman" w:cs="Times New Roman"/>
          <w:color w:val="000000"/>
        </w:rPr>
        <w:t>i</w:t>
      </w:r>
      <w:proofErr w:type="spellEnd"/>
      <w:r w:rsidRPr="00EA268D">
        <w:rPr>
          <w:rFonts w:ascii="Times New Roman" w:hAnsi="Times New Roman" w:cs="Times New Roman"/>
          <w:color w:val="000000"/>
        </w:rPr>
        <w:t xml:space="preserve"> </w:t>
      </w:r>
      <w:r w:rsidRPr="00EA268D">
        <w:rPr>
          <w:rFonts w:ascii="Times New Roman" w:hAnsi="Times New Roman" w:cs="Times New Roman"/>
          <w:b/>
          <w:bCs/>
          <w:color w:val="000080"/>
        </w:rPr>
        <w:t xml:space="preserve">in </w:t>
      </w:r>
      <w:r w:rsidRPr="00EA268D">
        <w:rPr>
          <w:rFonts w:ascii="Times New Roman" w:hAnsi="Times New Roman" w:cs="Times New Roman"/>
          <w:color w:val="000080"/>
        </w:rPr>
        <w:t>range</w:t>
      </w:r>
      <w:r w:rsidRPr="00EA268D">
        <w:rPr>
          <w:rFonts w:ascii="Times New Roman" w:hAnsi="Times New Roman" w:cs="Times New Roman"/>
          <w:color w:val="000000"/>
        </w:rPr>
        <w:t>(</w:t>
      </w:r>
      <w:proofErr w:type="spellStart"/>
      <w:r w:rsidRPr="00EA268D">
        <w:rPr>
          <w:rFonts w:ascii="Times New Roman" w:hAnsi="Times New Roman" w:cs="Times New Roman"/>
          <w:color w:val="000080"/>
        </w:rPr>
        <w:t>len</w:t>
      </w:r>
      <w:proofErr w:type="spellEnd"/>
      <w:r w:rsidRPr="00EA268D">
        <w:rPr>
          <w:rFonts w:ascii="Times New Roman" w:hAnsi="Times New Roman" w:cs="Times New Roman"/>
          <w:color w:val="000000"/>
        </w:rPr>
        <w:t>(cd))],</w:t>
      </w:r>
      <w:proofErr w:type="spellStart"/>
      <w:r w:rsidRPr="00EA268D">
        <w:rPr>
          <w:rFonts w:ascii="Times New Roman" w:hAnsi="Times New Roman" w:cs="Times New Roman"/>
          <w:color w:val="660099"/>
        </w:rPr>
        <w:t>dtype</w:t>
      </w:r>
      <w:proofErr w:type="spellEnd"/>
      <w:r w:rsidRPr="00EA268D">
        <w:rPr>
          <w:rFonts w:ascii="Times New Roman" w:hAnsi="Times New Roman" w:cs="Times New Roman"/>
          <w:color w:val="000000"/>
        </w:rPr>
        <w:t>=</w:t>
      </w:r>
      <w:r w:rsidRPr="00EA268D">
        <w:rPr>
          <w:rFonts w:ascii="Times New Roman" w:hAnsi="Times New Roman" w:cs="Times New Roman"/>
          <w:color w:val="000080"/>
        </w:rPr>
        <w:t>float</w:t>
      </w:r>
      <w:r w:rsidRPr="00EA268D">
        <w:rPr>
          <w:rFonts w:ascii="Times New Roman" w:hAnsi="Times New Roman" w:cs="Times New Roman"/>
          <w:color w:val="000000"/>
        </w:rPr>
        <w:t xml:space="preserve">)           </w:t>
      </w:r>
      <w:r w:rsidRPr="00EA268D">
        <w:rPr>
          <w:rFonts w:ascii="Times New Roman" w:hAnsi="Times New Roman" w:cs="Times New Roman"/>
          <w:i/>
          <w:iCs/>
          <w:color w:val="808080"/>
        </w:rPr>
        <w:t># horizontal solar diffuse radiation [W m^-2]</w:t>
      </w:r>
    </w:p>
    <w:p w14:paraId="7E9E66C0" w14:textId="77777777" w:rsidR="005E4C0C" w:rsidRPr="00EA268D" w:rsidRDefault="005E4C0C" w:rsidP="005E4C0C">
      <w:pPr>
        <w:rPr>
          <w:rFonts w:cs="Times New Roman"/>
        </w:rPr>
      </w:pPr>
    </w:p>
    <w:p w14:paraId="1DD8CCF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date, format DD/MM/AAAA</w:t>
      </w:r>
    </w:p>
    <w:p w14:paraId="213CB57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time, format HHMNSS.SSS</w:t>
      </w:r>
    </w:p>
    <w:p w14:paraId="310B635D"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Celsius</w:t>
      </w:r>
    </w:p>
    <w:p w14:paraId="1CEFB04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air pressure: </w:t>
      </w:r>
      <w:proofErr w:type="spellStart"/>
      <w:r w:rsidRPr="00EA268D">
        <w:rPr>
          <w:rFonts w:eastAsia="Times New Roman" w:cs="Times New Roman"/>
          <w:color w:val="000000"/>
          <w:sz w:val="27"/>
          <w:szCs w:val="27"/>
        </w:rPr>
        <w:t>hPa</w:t>
      </w:r>
      <w:proofErr w:type="spellEnd"/>
    </w:p>
    <w:p w14:paraId="324AE7FE"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relative humidity (position 2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w:t>
      </w:r>
      <w:r w:rsidRPr="00EA268D">
        <w:rPr>
          <w:rFonts w:eastAsia="Times New Roman" w:cs="Times New Roman"/>
          <w:i/>
          <w:iCs/>
          <w:color w:val="000000"/>
          <w:sz w:val="27"/>
          <w:szCs w:val="27"/>
        </w:rPr>
        <w:t>%</w:t>
      </w:r>
    </w:p>
    <w:p w14:paraId="7EB2BE5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rain rate: mm/h</w:t>
      </w:r>
    </w:p>
    <w:p w14:paraId="2A3CB286"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direction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degree</w:t>
      </w:r>
    </w:p>
    <w:p w14:paraId="75998B07"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wind speed (position 10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m/s</w:t>
      </w:r>
    </w:p>
    <w:p w14:paraId="1E778F45"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incoming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BC00A2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 xml:space="preserve">outgoing </w:t>
      </w:r>
      <w:proofErr w:type="gramStart"/>
      <w:r w:rsidRPr="00EA268D">
        <w:rPr>
          <w:rFonts w:eastAsia="Times New Roman" w:cs="Times New Roman"/>
          <w:color w:val="000000"/>
          <w:sz w:val="27"/>
          <w:szCs w:val="27"/>
        </w:rPr>
        <w:t>short wave</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41517971"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incoming long wave-</w:t>
      </w:r>
      <w:proofErr w:type="gramStart"/>
      <w:r w:rsidRPr="00EA268D">
        <w:rPr>
          <w:rFonts w:eastAsia="Times New Roman" w:cs="Times New Roman"/>
          <w:color w:val="000000"/>
          <w:sz w:val="27"/>
          <w:szCs w:val="27"/>
        </w:rPr>
        <w:t>Red</w:t>
      </w:r>
      <w:proofErr w:type="gramEnd"/>
      <w:r w:rsidRPr="00EA268D">
        <w:rPr>
          <w:rFonts w:eastAsia="Times New Roman" w:cs="Times New Roman"/>
          <w:color w:val="000000"/>
          <w:sz w:val="27"/>
          <w:szCs w:val="27"/>
        </w:rPr>
        <w:t xml:space="preser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6DACBBCA"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outgoing long wave radiation: </w:t>
      </w:r>
      <w:r w:rsidRPr="00EA268D">
        <w:rPr>
          <w:rFonts w:eastAsia="Times New Roman" w:cs="Times New Roman"/>
          <w:i/>
          <w:iCs/>
          <w:color w:val="000000"/>
          <w:sz w:val="27"/>
          <w:szCs w:val="27"/>
        </w:rPr>
        <w:t>watts/m</w:t>
      </w:r>
      <w:r w:rsidRPr="00EA268D">
        <w:rPr>
          <w:rFonts w:eastAsia="Times New Roman" w:cs="Times New Roman"/>
          <w:i/>
          <w:iCs/>
          <w:color w:val="000000"/>
          <w:sz w:val="27"/>
          <w:szCs w:val="27"/>
          <w:vertAlign w:val="superscript"/>
        </w:rPr>
        <w:t>2</w:t>
      </w:r>
    </w:p>
    <w:p w14:paraId="16AD2920"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temperature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0C0F641B" w14:textId="77777777" w:rsidR="005E4C0C" w:rsidRPr="00EA268D" w:rsidRDefault="005E4C0C" w:rsidP="005E4C0C">
      <w:pPr>
        <w:numPr>
          <w:ilvl w:val="0"/>
          <w:numId w:val="4"/>
        </w:numPr>
        <w:spacing w:before="100" w:beforeAutospacing="1" w:after="100" w:afterAutospacing="1" w:line="240" w:lineRule="auto"/>
        <w:rPr>
          <w:rFonts w:eastAsia="Times New Roman" w:cs="Times New Roman"/>
          <w:color w:val="000000"/>
          <w:sz w:val="27"/>
          <w:szCs w:val="27"/>
        </w:rPr>
      </w:pPr>
      <w:r w:rsidRPr="00EA268D">
        <w:rPr>
          <w:rFonts w:eastAsia="Times New Roman" w:cs="Times New Roman"/>
          <w:color w:val="000000"/>
          <w:sz w:val="27"/>
          <w:szCs w:val="27"/>
        </w:rPr>
        <w:t>air relative humidity (position 6 meters high</w:t>
      </w:r>
      <w:proofErr w:type="gramStart"/>
      <w:r w:rsidRPr="00EA268D">
        <w:rPr>
          <w:rFonts w:eastAsia="Times New Roman" w:cs="Times New Roman"/>
          <w:color w:val="000000"/>
          <w:sz w:val="27"/>
          <w:szCs w:val="27"/>
        </w:rPr>
        <w:t>) :</w:t>
      </w:r>
      <w:proofErr w:type="gramEnd"/>
      <w:r w:rsidRPr="00EA268D">
        <w:rPr>
          <w:rFonts w:eastAsia="Times New Roman" w:cs="Times New Roman"/>
          <w:color w:val="000000"/>
          <w:sz w:val="27"/>
          <w:szCs w:val="27"/>
        </w:rPr>
        <w:t xml:space="preserve"> Celsius</w:t>
      </w:r>
    </w:p>
    <w:p w14:paraId="4C39A9FB" w14:textId="77777777" w:rsidR="005E4C0C" w:rsidRPr="00EA268D" w:rsidRDefault="005E4C0C" w:rsidP="00C10858">
      <w:pPr>
        <w:pStyle w:val="ListParagraph"/>
        <w:rPr>
          <w:rFonts w:cs="Times New Roman"/>
          <w:lang w:eastAsia="en-US"/>
        </w:rPr>
      </w:pPr>
    </w:p>
    <w:p w14:paraId="54F54F3A" w14:textId="61ED354A" w:rsidR="005D4337" w:rsidRPr="00EA268D" w:rsidRDefault="005D4337" w:rsidP="000F651B">
      <w:pPr>
        <w:rPr>
          <w:rFonts w:cs="Times New Roman"/>
          <w:lang w:eastAsia="en-US"/>
        </w:rPr>
      </w:pPr>
    </w:p>
    <w:sectPr w:rsidR="005D4337" w:rsidRPr="00EA268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LipingWang" w:date="2022-10-21T16:24:00Z" w:initials="LW">
    <w:p w14:paraId="3017FAE0" w14:textId="404E3B02" w:rsidR="00E25682" w:rsidRDefault="00E25682">
      <w:pPr>
        <w:pStyle w:val="CommentText"/>
      </w:pPr>
      <w:r>
        <w:rPr>
          <w:rStyle w:val="CommentReference"/>
        </w:rPr>
        <w:annotationRef/>
      </w:r>
      <w:r>
        <w:t>reference</w:t>
      </w:r>
    </w:p>
  </w:comment>
  <w:comment w:id="2" w:author="LipingWang" w:date="2022-10-21T16:24:00Z" w:initials="LW">
    <w:p w14:paraId="08C93439" w14:textId="0D1D176A" w:rsidR="00E25682" w:rsidRDefault="00E25682">
      <w:pPr>
        <w:pStyle w:val="CommentText"/>
      </w:pPr>
      <w:r>
        <w:rPr>
          <w:rStyle w:val="CommentReference"/>
        </w:rPr>
        <w:annotationRef/>
      </w:r>
      <w:r>
        <w:t>reference</w:t>
      </w:r>
    </w:p>
  </w:comment>
  <w:comment w:id="3" w:author="LipingWang" w:date="2022-10-21T16:46:00Z" w:initials="LW">
    <w:p w14:paraId="50DDEA20" w14:textId="4590D611" w:rsidR="00E25682" w:rsidRDefault="00E25682">
      <w:pPr>
        <w:pStyle w:val="CommentText"/>
      </w:pPr>
      <w:r>
        <w:rPr>
          <w:rStyle w:val="CommentReference"/>
        </w:rPr>
        <w:annotationRef/>
      </w:r>
      <w:r>
        <w:t xml:space="preserve">add the picture as well as the description for the canyon orientation and width measurement. </w:t>
      </w:r>
    </w:p>
  </w:comment>
  <w:comment w:id="4" w:author="LipingWang" w:date="2022-10-21T16:26:00Z" w:initials="LW">
    <w:p w14:paraId="593BB574" w14:textId="635CFBD5" w:rsidR="00E25682" w:rsidRDefault="00E25682">
      <w:pPr>
        <w:pStyle w:val="CommentText"/>
      </w:pPr>
      <w:r>
        <w:rPr>
          <w:rStyle w:val="CommentReference"/>
        </w:rPr>
        <w:annotationRef/>
      </w:r>
      <w:r>
        <w:t>Why 4B, reference</w:t>
      </w:r>
    </w:p>
  </w:comment>
  <w:comment w:id="5" w:author="Lichen Wu" w:date="2022-10-21T17:06:00Z" w:initials="LW">
    <w:p w14:paraId="3BD5CD41" w14:textId="77777777" w:rsidR="00101F4B" w:rsidRDefault="00101F4B" w:rsidP="002738E2">
      <w:pPr>
        <w:pStyle w:val="CommentText"/>
      </w:pPr>
      <w:r>
        <w:rPr>
          <w:rStyle w:val="CommentReference"/>
        </w:rPr>
        <w:annotationRef/>
      </w:r>
      <w:r>
        <w:t>IECC</w:t>
      </w:r>
    </w:p>
  </w:comment>
  <w:comment w:id="6" w:author="LipingWang" w:date="2022-10-21T16:26:00Z" w:initials="LW">
    <w:p w14:paraId="013613FE" w14:textId="311B47ED" w:rsidR="00E25682" w:rsidRDefault="00E25682">
      <w:pPr>
        <w:pStyle w:val="CommentText"/>
      </w:pPr>
      <w:r>
        <w:rPr>
          <w:rStyle w:val="CommentReference"/>
        </w:rPr>
        <w:annotationRef/>
      </w:r>
      <w:r>
        <w:t>What is forcing weather ?</w:t>
      </w:r>
    </w:p>
  </w:comment>
  <w:comment w:id="7" w:author="Lichen Wu" w:date="2022-10-21T17:08:00Z" w:initials="LW">
    <w:p w14:paraId="5F0F4B84" w14:textId="77777777" w:rsidR="00101F4B" w:rsidRDefault="00101F4B" w:rsidP="001F04D6">
      <w:pPr>
        <w:pStyle w:val="CommentText"/>
      </w:pPr>
      <w:r>
        <w:rPr>
          <w:rStyle w:val="CommentReference"/>
        </w:rPr>
        <w:annotationRef/>
      </w:r>
      <w:r>
        <w:t>Rural, Urban</w:t>
      </w:r>
    </w:p>
  </w:comment>
  <w:comment w:id="8" w:author="LipingWang" w:date="2022-10-21T16:27:00Z" w:initials="LW">
    <w:p w14:paraId="6ACB589A" w14:textId="1374AB71" w:rsidR="00E25682" w:rsidRDefault="00E25682">
      <w:pPr>
        <w:pStyle w:val="CommentText"/>
      </w:pPr>
      <w:r>
        <w:rPr>
          <w:rStyle w:val="CommentReference"/>
        </w:rPr>
        <w:annotationRef/>
      </w:r>
      <w:r>
        <w:t xml:space="preserve">From neighboring measurements? Can you interpolate the missing data instead? </w:t>
      </w:r>
    </w:p>
  </w:comment>
  <w:comment w:id="9" w:author="Lichen Wu" w:date="2022-10-21T17:08:00Z" w:initials="LW">
    <w:p w14:paraId="3B97E10C" w14:textId="77777777" w:rsidR="008D31A8" w:rsidRDefault="008D31A8" w:rsidP="00A55D4C">
      <w:pPr>
        <w:pStyle w:val="CommentText"/>
      </w:pPr>
      <w:r>
        <w:rPr>
          <w:rStyle w:val="CommentReference"/>
        </w:rPr>
        <w:annotationRef/>
      </w:r>
      <w:r>
        <w:t>No "Neighbouring"</w:t>
      </w:r>
    </w:p>
  </w:comment>
  <w:comment w:id="10" w:author="LipingWang" w:date="2022-10-21T16:28:00Z" w:initials="LW">
    <w:p w14:paraId="681FD87A" w14:textId="2EACC5EC" w:rsidR="00E25682" w:rsidRDefault="00E25682">
      <w:pPr>
        <w:pStyle w:val="CommentText"/>
      </w:pPr>
      <w:r>
        <w:rPr>
          <w:rStyle w:val="CommentReference"/>
        </w:rPr>
        <w:annotationRef/>
      </w:r>
      <w:r>
        <w:t>You calculate one of them, not all of them.</w:t>
      </w:r>
    </w:p>
  </w:comment>
  <w:comment w:id="11" w:author="LipingWang" w:date="2022-10-21T16:29:00Z" w:initials="LW">
    <w:p w14:paraId="36167377" w14:textId="6E4B53E0" w:rsidR="00E25682" w:rsidRDefault="00E25682">
      <w:pPr>
        <w:pStyle w:val="CommentText"/>
      </w:pPr>
      <w:r>
        <w:rPr>
          <w:rStyle w:val="CommentReference"/>
        </w:rPr>
        <w:annotationRef/>
      </w:r>
      <w:r>
        <w:t>What is the height of DOE office building?</w:t>
      </w:r>
    </w:p>
  </w:comment>
  <w:comment w:id="12" w:author="LipingWang" w:date="2022-10-21T16:30:00Z" w:initials="LW">
    <w:p w14:paraId="5ADDA4CC" w14:textId="49208086" w:rsidR="00E25682" w:rsidRDefault="00E25682">
      <w:pPr>
        <w:pStyle w:val="CommentText"/>
      </w:pPr>
      <w:r>
        <w:rPr>
          <w:rStyle w:val="CommentReference"/>
        </w:rPr>
        <w:annotationRef/>
      </w:r>
      <w:r>
        <w:t>What’s the reference for albedo and emissivity?</w:t>
      </w:r>
    </w:p>
  </w:comment>
  <w:comment w:id="13" w:author="LipingWang" w:date="2022-10-21T16:37:00Z" w:initials="LW">
    <w:p w14:paraId="75113ED8" w14:textId="737DA15C" w:rsidR="00E25682" w:rsidRDefault="00E25682">
      <w:pPr>
        <w:pStyle w:val="CommentText"/>
      </w:pPr>
      <w:r>
        <w:rPr>
          <w:rStyle w:val="CommentReference"/>
        </w:rPr>
        <w:annotationRef/>
      </w:r>
      <w:r>
        <w:t>What is this forcing weather?</w:t>
      </w:r>
    </w:p>
  </w:comment>
  <w:comment w:id="14" w:author="LipingWang" w:date="2022-10-21T16:36:00Z" w:initials="LW">
    <w:p w14:paraId="20D457E9" w14:textId="61F82691" w:rsidR="00E25682" w:rsidRDefault="00E25682">
      <w:pPr>
        <w:pStyle w:val="CommentText"/>
      </w:pPr>
      <w:r>
        <w:rPr>
          <w:rStyle w:val="CommentReference"/>
        </w:rPr>
        <w:annotationRef/>
      </w:r>
      <w:r>
        <w:t>Are the urban sites for 6 m or 2 m useful at all?</w:t>
      </w:r>
    </w:p>
  </w:comment>
  <w:comment w:id="15" w:author="Lichen Wu" w:date="2022-10-21T16:57:00Z" w:initials="LW">
    <w:p w14:paraId="74119F06" w14:textId="77777777" w:rsidR="0000631C" w:rsidRDefault="0000631C" w:rsidP="00072DD3">
      <w:pPr>
        <w:pStyle w:val="CommentText"/>
      </w:pPr>
      <w:r>
        <w:rPr>
          <w:rStyle w:val="CommentReference"/>
        </w:rPr>
        <w:annotationRef/>
      </w:r>
      <w:r>
        <w:t>Mini site</w:t>
      </w:r>
    </w:p>
  </w:comment>
  <w:comment w:id="16" w:author="Lichen Wu" w:date="2022-10-21T17:12:00Z" w:initials="LW">
    <w:p w14:paraId="3CBBC606" w14:textId="77777777" w:rsidR="008D31A8" w:rsidRDefault="008D31A8" w:rsidP="0045791C">
      <w:pPr>
        <w:pStyle w:val="CommentText"/>
      </w:pPr>
      <w:r>
        <w:rPr>
          <w:rStyle w:val="CommentReference"/>
        </w:rPr>
        <w:annotationRef/>
      </w:r>
      <w:r>
        <w:t>Function, building height</w:t>
      </w:r>
    </w:p>
  </w:comment>
  <w:comment w:id="17" w:author="Lichen Wu" w:date="2022-10-21T17:15:00Z" w:initials="LW">
    <w:p w14:paraId="6878BCEE" w14:textId="77777777" w:rsidR="008D31A8" w:rsidRDefault="008D31A8" w:rsidP="00AF45E2">
      <w:pPr>
        <w:pStyle w:val="CommentText"/>
      </w:pPr>
      <w:r>
        <w:rPr>
          <w:rStyle w:val="CommentReference"/>
        </w:rPr>
        <w:annotationRef/>
      </w:r>
      <w:r>
        <w:t>Interpolation; CAPITOUL, Guelph</w:t>
      </w:r>
    </w:p>
  </w:comment>
  <w:comment w:id="18" w:author="Lichen Wu" w:date="2022-10-21T17:15:00Z" w:initials="LW">
    <w:p w14:paraId="324AFB85" w14:textId="77777777" w:rsidR="008D31A8" w:rsidRDefault="008D31A8" w:rsidP="00401EFB">
      <w:pPr>
        <w:pStyle w:val="CommentText"/>
      </w:pPr>
      <w:r>
        <w:rPr>
          <w:rStyle w:val="CommentReference"/>
        </w:rPr>
        <w:annotationRef/>
      </w:r>
      <w:r>
        <w:t>Draft</w:t>
      </w:r>
    </w:p>
  </w:comment>
  <w:comment w:id="19" w:author="LipingWang" w:date="2022-10-21T16:48:00Z" w:initials="LW">
    <w:p w14:paraId="0C1BF77B" w14:textId="07B1E592" w:rsidR="00E25682" w:rsidRDefault="00E25682">
      <w:pPr>
        <w:pStyle w:val="CommentText"/>
      </w:pPr>
      <w:r>
        <w:rPr>
          <w:rStyle w:val="CommentReference"/>
        </w:rPr>
        <w:annotationRef/>
      </w:r>
      <w:r>
        <w:t>add the picture as well as the description for the canyon orientation and width measurement.</w:t>
      </w:r>
    </w:p>
  </w:comment>
  <w:comment w:id="20" w:author="LipingWang" w:date="2022-10-21T16:41:00Z" w:initials="LW">
    <w:p w14:paraId="084DC046" w14:textId="702933B6" w:rsidR="00E25682" w:rsidRDefault="00E25682">
      <w:pPr>
        <w:pStyle w:val="CommentText"/>
      </w:pPr>
      <w:r>
        <w:rPr>
          <w:rStyle w:val="CommentReference"/>
        </w:rPr>
        <w:annotationRef/>
      </w:r>
      <w:r>
        <w:t>?</w:t>
      </w:r>
    </w:p>
  </w:comment>
  <w:comment w:id="21" w:author="LipingWang" w:date="2022-10-21T16:41:00Z" w:initials="LW">
    <w:p w14:paraId="0E6633FF" w14:textId="65971426" w:rsidR="00E25682" w:rsidRDefault="00E25682">
      <w:pPr>
        <w:pStyle w:val="CommentText"/>
      </w:pPr>
      <w:r>
        <w:rPr>
          <w:rStyle w:val="CommentReference"/>
        </w:rPr>
        <w:annotationRef/>
      </w:r>
      <w:r>
        <w:t>Only calculate one parameter, correct?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17FAE0" w15:done="0"/>
  <w15:commentEx w15:paraId="08C93439" w15:done="0"/>
  <w15:commentEx w15:paraId="50DDEA20" w15:done="0"/>
  <w15:commentEx w15:paraId="593BB574" w15:done="0"/>
  <w15:commentEx w15:paraId="3BD5CD41" w15:paraIdParent="593BB574" w15:done="0"/>
  <w15:commentEx w15:paraId="013613FE" w15:done="0"/>
  <w15:commentEx w15:paraId="5F0F4B84" w15:paraIdParent="013613FE" w15:done="0"/>
  <w15:commentEx w15:paraId="6ACB589A" w15:done="0"/>
  <w15:commentEx w15:paraId="3B97E10C" w15:paraIdParent="6ACB589A" w15:done="0"/>
  <w15:commentEx w15:paraId="681FD87A" w15:done="0"/>
  <w15:commentEx w15:paraId="36167377" w15:done="0"/>
  <w15:commentEx w15:paraId="5ADDA4CC" w15:done="0"/>
  <w15:commentEx w15:paraId="75113ED8" w15:done="0"/>
  <w15:commentEx w15:paraId="20D457E9" w15:done="0"/>
  <w15:commentEx w15:paraId="74119F06" w15:paraIdParent="20D457E9" w15:done="0"/>
  <w15:commentEx w15:paraId="3CBBC606" w15:paraIdParent="20D457E9" w15:done="0"/>
  <w15:commentEx w15:paraId="6878BCEE" w15:paraIdParent="20D457E9" w15:done="0"/>
  <w15:commentEx w15:paraId="324AFB85" w15:paraIdParent="20D457E9" w15:done="0"/>
  <w15:commentEx w15:paraId="0C1BF77B" w15:done="0"/>
  <w15:commentEx w15:paraId="084DC046" w15:done="0"/>
  <w15:commentEx w15:paraId="0E6633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D4641" w16cex:dateUtc="2022-10-21T22:24:00Z"/>
  <w16cex:commentExtensible w16cex:durableId="26FD4637" w16cex:dateUtc="2022-10-21T22:24:00Z"/>
  <w16cex:commentExtensible w16cex:durableId="26FD4B80" w16cex:dateUtc="2022-10-21T22:46:00Z"/>
  <w16cex:commentExtensible w16cex:durableId="26FD469D" w16cex:dateUtc="2022-10-21T22:26:00Z"/>
  <w16cex:commentExtensible w16cex:durableId="26FD5006" w16cex:dateUtc="2022-10-21T23:06:00Z"/>
  <w16cex:commentExtensible w16cex:durableId="26FD46BF" w16cex:dateUtc="2022-10-21T22:26:00Z"/>
  <w16cex:commentExtensible w16cex:durableId="26FD5070" w16cex:dateUtc="2022-10-21T23:08:00Z"/>
  <w16cex:commentExtensible w16cex:durableId="26FD46EE" w16cex:dateUtc="2022-10-21T22:27:00Z"/>
  <w16cex:commentExtensible w16cex:durableId="26FD50A7" w16cex:dateUtc="2022-10-21T23:08:00Z"/>
  <w16cex:commentExtensible w16cex:durableId="26FD4722" w16cex:dateUtc="2022-10-21T22:28:00Z"/>
  <w16cex:commentExtensible w16cex:durableId="26FD475F" w16cex:dateUtc="2022-10-21T22:29:00Z"/>
  <w16cex:commentExtensible w16cex:durableId="26FD479B" w16cex:dateUtc="2022-10-21T22:30:00Z"/>
  <w16cex:commentExtensible w16cex:durableId="26FD493C" w16cex:dateUtc="2022-10-21T22:37:00Z"/>
  <w16cex:commentExtensible w16cex:durableId="26FD4906" w16cex:dateUtc="2022-10-21T22:36:00Z"/>
  <w16cex:commentExtensible w16cex:durableId="26FD4DEB" w16cex:dateUtc="2022-10-21T22:57:00Z"/>
  <w16cex:commentExtensible w16cex:durableId="26FD517B" w16cex:dateUtc="2022-10-21T23:12:00Z"/>
  <w16cex:commentExtensible w16cex:durableId="26FD5238" w16cex:dateUtc="2022-10-21T23:15:00Z"/>
  <w16cex:commentExtensible w16cex:durableId="26FD523E" w16cex:dateUtc="2022-10-21T23:15:00Z"/>
  <w16cex:commentExtensible w16cex:durableId="26FD4BCA" w16cex:dateUtc="2022-10-21T22:48:00Z"/>
  <w16cex:commentExtensible w16cex:durableId="26FD4A34" w16cex:dateUtc="2022-10-21T22:41:00Z"/>
  <w16cex:commentExtensible w16cex:durableId="26FD4A50" w16cex:dateUtc="2022-10-21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17FAE0" w16cid:durableId="26FD4641"/>
  <w16cid:commentId w16cid:paraId="08C93439" w16cid:durableId="26FD4637"/>
  <w16cid:commentId w16cid:paraId="50DDEA20" w16cid:durableId="26FD4B80"/>
  <w16cid:commentId w16cid:paraId="593BB574" w16cid:durableId="26FD469D"/>
  <w16cid:commentId w16cid:paraId="3BD5CD41" w16cid:durableId="26FD5006"/>
  <w16cid:commentId w16cid:paraId="013613FE" w16cid:durableId="26FD46BF"/>
  <w16cid:commentId w16cid:paraId="5F0F4B84" w16cid:durableId="26FD5070"/>
  <w16cid:commentId w16cid:paraId="6ACB589A" w16cid:durableId="26FD46EE"/>
  <w16cid:commentId w16cid:paraId="3B97E10C" w16cid:durableId="26FD50A7"/>
  <w16cid:commentId w16cid:paraId="681FD87A" w16cid:durableId="26FD4722"/>
  <w16cid:commentId w16cid:paraId="36167377" w16cid:durableId="26FD475F"/>
  <w16cid:commentId w16cid:paraId="5ADDA4CC" w16cid:durableId="26FD479B"/>
  <w16cid:commentId w16cid:paraId="75113ED8" w16cid:durableId="26FD493C"/>
  <w16cid:commentId w16cid:paraId="20D457E9" w16cid:durableId="26FD4906"/>
  <w16cid:commentId w16cid:paraId="74119F06" w16cid:durableId="26FD4DEB"/>
  <w16cid:commentId w16cid:paraId="3CBBC606" w16cid:durableId="26FD517B"/>
  <w16cid:commentId w16cid:paraId="6878BCEE" w16cid:durableId="26FD5238"/>
  <w16cid:commentId w16cid:paraId="324AFB85" w16cid:durableId="26FD523E"/>
  <w16cid:commentId w16cid:paraId="0C1BF77B" w16cid:durableId="26FD4BCA"/>
  <w16cid:commentId w16cid:paraId="084DC046" w16cid:durableId="26FD4A34"/>
  <w16cid:commentId w16cid:paraId="0E6633FF" w16cid:durableId="26FD4A5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01245"/>
    <w:multiLevelType w:val="hybridMultilevel"/>
    <w:tmpl w:val="C68807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C243DC"/>
    <w:multiLevelType w:val="hybridMultilevel"/>
    <w:tmpl w:val="47C8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6F3425"/>
    <w:multiLevelType w:val="multilevel"/>
    <w:tmpl w:val="3636F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4A7258"/>
    <w:multiLevelType w:val="hybridMultilevel"/>
    <w:tmpl w:val="B42474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73094D"/>
    <w:multiLevelType w:val="hybridMultilevel"/>
    <w:tmpl w:val="D7240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C390B"/>
    <w:multiLevelType w:val="hybridMultilevel"/>
    <w:tmpl w:val="B75A9F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2365A8"/>
    <w:multiLevelType w:val="hybridMultilevel"/>
    <w:tmpl w:val="D3C25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311875">
    <w:abstractNumId w:val="1"/>
  </w:num>
  <w:num w:numId="2" w16cid:durableId="1506895103">
    <w:abstractNumId w:val="6"/>
  </w:num>
  <w:num w:numId="3" w16cid:durableId="1498377011">
    <w:abstractNumId w:val="5"/>
  </w:num>
  <w:num w:numId="4" w16cid:durableId="1800299629">
    <w:abstractNumId w:val="2"/>
  </w:num>
  <w:num w:numId="5" w16cid:durableId="1928151229">
    <w:abstractNumId w:val="0"/>
  </w:num>
  <w:num w:numId="6" w16cid:durableId="1617058617">
    <w:abstractNumId w:val="4"/>
  </w:num>
  <w:num w:numId="7" w16cid:durableId="94334788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chen Wu">
    <w15:presenceInfo w15:providerId="Windows Live" w15:userId="2354933dd02d6ffe"/>
  </w15:person>
  <w15:person w15:author="LipingWang">
    <w15:presenceInfo w15:providerId="None" w15:userId="LipingW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AwMzEzsjQyNAYSFko6SsGpxcWZ+XkgBYa1AF8sJnQsAAAA"/>
  </w:docVars>
  <w:rsids>
    <w:rsidRoot w:val="004A5EE8"/>
    <w:rsid w:val="00004BC0"/>
    <w:rsid w:val="0000631C"/>
    <w:rsid w:val="00006FF2"/>
    <w:rsid w:val="00027689"/>
    <w:rsid w:val="00055238"/>
    <w:rsid w:val="00071CE6"/>
    <w:rsid w:val="00082AF9"/>
    <w:rsid w:val="0009185E"/>
    <w:rsid w:val="00096EED"/>
    <w:rsid w:val="000B4F1E"/>
    <w:rsid w:val="000C30A7"/>
    <w:rsid w:val="000C3E38"/>
    <w:rsid w:val="000C4B83"/>
    <w:rsid w:val="000C54B0"/>
    <w:rsid w:val="000D2156"/>
    <w:rsid w:val="000E347C"/>
    <w:rsid w:val="000F651B"/>
    <w:rsid w:val="00101F4B"/>
    <w:rsid w:val="00104325"/>
    <w:rsid w:val="00127B67"/>
    <w:rsid w:val="001344AD"/>
    <w:rsid w:val="00134761"/>
    <w:rsid w:val="0015463E"/>
    <w:rsid w:val="00165AC3"/>
    <w:rsid w:val="00173DC9"/>
    <w:rsid w:val="00176958"/>
    <w:rsid w:val="001849DC"/>
    <w:rsid w:val="00193DD1"/>
    <w:rsid w:val="001A6B9C"/>
    <w:rsid w:val="001B4CC2"/>
    <w:rsid w:val="001B55FD"/>
    <w:rsid w:val="001C0F78"/>
    <w:rsid w:val="001C13D4"/>
    <w:rsid w:val="001F3349"/>
    <w:rsid w:val="001F6795"/>
    <w:rsid w:val="00203B7C"/>
    <w:rsid w:val="002118A7"/>
    <w:rsid w:val="0023111C"/>
    <w:rsid w:val="00240DD9"/>
    <w:rsid w:val="00252C0F"/>
    <w:rsid w:val="00254FF0"/>
    <w:rsid w:val="0025569C"/>
    <w:rsid w:val="002748CC"/>
    <w:rsid w:val="002831CB"/>
    <w:rsid w:val="002A19EC"/>
    <w:rsid w:val="002C190B"/>
    <w:rsid w:val="002C4487"/>
    <w:rsid w:val="0033548E"/>
    <w:rsid w:val="003424A2"/>
    <w:rsid w:val="0034636C"/>
    <w:rsid w:val="0034644A"/>
    <w:rsid w:val="003521EC"/>
    <w:rsid w:val="0035251F"/>
    <w:rsid w:val="00382FAF"/>
    <w:rsid w:val="0039032A"/>
    <w:rsid w:val="003B14FE"/>
    <w:rsid w:val="003B5B9E"/>
    <w:rsid w:val="003B63F4"/>
    <w:rsid w:val="003E13F4"/>
    <w:rsid w:val="003F5940"/>
    <w:rsid w:val="004006F6"/>
    <w:rsid w:val="00404814"/>
    <w:rsid w:val="00406661"/>
    <w:rsid w:val="004109DF"/>
    <w:rsid w:val="00416790"/>
    <w:rsid w:val="00437AE3"/>
    <w:rsid w:val="00466EC1"/>
    <w:rsid w:val="00471EFA"/>
    <w:rsid w:val="004778D0"/>
    <w:rsid w:val="004803C1"/>
    <w:rsid w:val="00480837"/>
    <w:rsid w:val="00483C43"/>
    <w:rsid w:val="004906FC"/>
    <w:rsid w:val="00493571"/>
    <w:rsid w:val="0049387E"/>
    <w:rsid w:val="004A5EE8"/>
    <w:rsid w:val="004B3F29"/>
    <w:rsid w:val="004B46A6"/>
    <w:rsid w:val="004C7D8E"/>
    <w:rsid w:val="004D5470"/>
    <w:rsid w:val="004E1FCB"/>
    <w:rsid w:val="005140E1"/>
    <w:rsid w:val="00531D18"/>
    <w:rsid w:val="005355F9"/>
    <w:rsid w:val="00562716"/>
    <w:rsid w:val="00567DC3"/>
    <w:rsid w:val="005724BA"/>
    <w:rsid w:val="005B147B"/>
    <w:rsid w:val="005B2527"/>
    <w:rsid w:val="005B7941"/>
    <w:rsid w:val="005C3611"/>
    <w:rsid w:val="005D4337"/>
    <w:rsid w:val="005E1D76"/>
    <w:rsid w:val="005E4C0C"/>
    <w:rsid w:val="005F3B85"/>
    <w:rsid w:val="005F4320"/>
    <w:rsid w:val="006233C2"/>
    <w:rsid w:val="006418DB"/>
    <w:rsid w:val="00662099"/>
    <w:rsid w:val="0066520B"/>
    <w:rsid w:val="00676931"/>
    <w:rsid w:val="006875EB"/>
    <w:rsid w:val="006B197D"/>
    <w:rsid w:val="006D718E"/>
    <w:rsid w:val="006E3030"/>
    <w:rsid w:val="006F35DF"/>
    <w:rsid w:val="0070288D"/>
    <w:rsid w:val="007042D4"/>
    <w:rsid w:val="007064F2"/>
    <w:rsid w:val="00710763"/>
    <w:rsid w:val="00727252"/>
    <w:rsid w:val="00767F8C"/>
    <w:rsid w:val="00780B5D"/>
    <w:rsid w:val="00780D53"/>
    <w:rsid w:val="00785029"/>
    <w:rsid w:val="00792252"/>
    <w:rsid w:val="00797880"/>
    <w:rsid w:val="007A3024"/>
    <w:rsid w:val="007B0092"/>
    <w:rsid w:val="007B534B"/>
    <w:rsid w:val="007C05E6"/>
    <w:rsid w:val="007D2247"/>
    <w:rsid w:val="007E5761"/>
    <w:rsid w:val="007F4D42"/>
    <w:rsid w:val="007F5494"/>
    <w:rsid w:val="008017F0"/>
    <w:rsid w:val="008049A1"/>
    <w:rsid w:val="0080524D"/>
    <w:rsid w:val="008224F0"/>
    <w:rsid w:val="00827532"/>
    <w:rsid w:val="008417F2"/>
    <w:rsid w:val="00841CA5"/>
    <w:rsid w:val="00864596"/>
    <w:rsid w:val="00872BA3"/>
    <w:rsid w:val="00873F8D"/>
    <w:rsid w:val="00873FDF"/>
    <w:rsid w:val="008A09D3"/>
    <w:rsid w:val="008B6C96"/>
    <w:rsid w:val="008C79FF"/>
    <w:rsid w:val="008C7E6C"/>
    <w:rsid w:val="008D31A8"/>
    <w:rsid w:val="008D69AF"/>
    <w:rsid w:val="008E2E9D"/>
    <w:rsid w:val="008E3BCF"/>
    <w:rsid w:val="008E5622"/>
    <w:rsid w:val="008F4217"/>
    <w:rsid w:val="00917753"/>
    <w:rsid w:val="00921E1D"/>
    <w:rsid w:val="009267D9"/>
    <w:rsid w:val="00943395"/>
    <w:rsid w:val="009446B0"/>
    <w:rsid w:val="00957D1D"/>
    <w:rsid w:val="009703DB"/>
    <w:rsid w:val="009721B4"/>
    <w:rsid w:val="009754E3"/>
    <w:rsid w:val="009760E7"/>
    <w:rsid w:val="009776D1"/>
    <w:rsid w:val="00985A8E"/>
    <w:rsid w:val="009875DE"/>
    <w:rsid w:val="009C0DF2"/>
    <w:rsid w:val="009C222D"/>
    <w:rsid w:val="009C37BF"/>
    <w:rsid w:val="009C4260"/>
    <w:rsid w:val="009D5FCC"/>
    <w:rsid w:val="009F3594"/>
    <w:rsid w:val="00A02281"/>
    <w:rsid w:val="00A04BAF"/>
    <w:rsid w:val="00A07095"/>
    <w:rsid w:val="00A4124B"/>
    <w:rsid w:val="00A4154D"/>
    <w:rsid w:val="00A664F1"/>
    <w:rsid w:val="00A700B9"/>
    <w:rsid w:val="00A7068F"/>
    <w:rsid w:val="00A80308"/>
    <w:rsid w:val="00A86134"/>
    <w:rsid w:val="00A95DBF"/>
    <w:rsid w:val="00AC044F"/>
    <w:rsid w:val="00AD4CF3"/>
    <w:rsid w:val="00AE0514"/>
    <w:rsid w:val="00AE3CE8"/>
    <w:rsid w:val="00B00554"/>
    <w:rsid w:val="00B029F2"/>
    <w:rsid w:val="00B339FA"/>
    <w:rsid w:val="00B34EBA"/>
    <w:rsid w:val="00B44DA1"/>
    <w:rsid w:val="00B61F59"/>
    <w:rsid w:val="00BD11EF"/>
    <w:rsid w:val="00BE6854"/>
    <w:rsid w:val="00C10858"/>
    <w:rsid w:val="00C27364"/>
    <w:rsid w:val="00C30F5C"/>
    <w:rsid w:val="00C43485"/>
    <w:rsid w:val="00C63CE4"/>
    <w:rsid w:val="00C64140"/>
    <w:rsid w:val="00C75993"/>
    <w:rsid w:val="00C8616F"/>
    <w:rsid w:val="00C91343"/>
    <w:rsid w:val="00C92C27"/>
    <w:rsid w:val="00C93A93"/>
    <w:rsid w:val="00CB3525"/>
    <w:rsid w:val="00CB4193"/>
    <w:rsid w:val="00CC54CF"/>
    <w:rsid w:val="00CD71F6"/>
    <w:rsid w:val="00CE5730"/>
    <w:rsid w:val="00D037C2"/>
    <w:rsid w:val="00D1199E"/>
    <w:rsid w:val="00D1398C"/>
    <w:rsid w:val="00D26558"/>
    <w:rsid w:val="00D27CFA"/>
    <w:rsid w:val="00D30D40"/>
    <w:rsid w:val="00D452B2"/>
    <w:rsid w:val="00D45A62"/>
    <w:rsid w:val="00D67211"/>
    <w:rsid w:val="00D677D5"/>
    <w:rsid w:val="00D82D9B"/>
    <w:rsid w:val="00D97487"/>
    <w:rsid w:val="00DA406B"/>
    <w:rsid w:val="00DB7FA4"/>
    <w:rsid w:val="00DC6279"/>
    <w:rsid w:val="00DD42A6"/>
    <w:rsid w:val="00DE5E83"/>
    <w:rsid w:val="00DE73A1"/>
    <w:rsid w:val="00E07DFB"/>
    <w:rsid w:val="00E17733"/>
    <w:rsid w:val="00E25682"/>
    <w:rsid w:val="00E34A90"/>
    <w:rsid w:val="00E43202"/>
    <w:rsid w:val="00E70D25"/>
    <w:rsid w:val="00E758A6"/>
    <w:rsid w:val="00E908C0"/>
    <w:rsid w:val="00EA0524"/>
    <w:rsid w:val="00EA268D"/>
    <w:rsid w:val="00EC25A1"/>
    <w:rsid w:val="00ED313A"/>
    <w:rsid w:val="00ED45DB"/>
    <w:rsid w:val="00EF4D7A"/>
    <w:rsid w:val="00F03432"/>
    <w:rsid w:val="00F05C50"/>
    <w:rsid w:val="00F17779"/>
    <w:rsid w:val="00F22439"/>
    <w:rsid w:val="00F24311"/>
    <w:rsid w:val="00F726D5"/>
    <w:rsid w:val="00F75BF3"/>
    <w:rsid w:val="00F80997"/>
    <w:rsid w:val="00FB53F9"/>
    <w:rsid w:val="00FC33E0"/>
    <w:rsid w:val="00FE1325"/>
    <w:rsid w:val="00FF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FC21F"/>
  <w15:chartTrackingRefBased/>
  <w15:docId w15:val="{F65A8C2A-DC73-423E-B165-21D4EC00F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36C"/>
    <w:rPr>
      <w:rFonts w:ascii="Times New Roman" w:hAnsi="Times New Roman"/>
    </w:rPr>
  </w:style>
  <w:style w:type="paragraph" w:styleId="Heading1">
    <w:name w:val="heading 1"/>
    <w:basedOn w:val="Normal"/>
    <w:next w:val="Normal"/>
    <w:link w:val="Heading1Char"/>
    <w:autoRedefine/>
    <w:uiPriority w:val="9"/>
    <w:qFormat/>
    <w:rsid w:val="009703DB"/>
    <w:pPr>
      <w:keepNext/>
      <w:keepLines/>
      <w:spacing w:before="240" w:after="0"/>
      <w:outlineLvl w:val="0"/>
      <w:pPrChange w:id="0" w:author="Lichen Wu" w:date="2022-10-22T21:37:00Z">
        <w:pPr>
          <w:keepNext/>
          <w:keepLines/>
          <w:spacing w:before="240" w:line="259" w:lineRule="auto"/>
          <w:outlineLvl w:val="0"/>
        </w:pPr>
      </w:pPrChange>
    </w:pPr>
    <w:rPr>
      <w:rFonts w:eastAsiaTheme="majorEastAsia" w:cstheme="majorBidi"/>
      <w:b/>
      <w:sz w:val="24"/>
      <w:szCs w:val="32"/>
      <w:rPrChange w:id="0" w:author="Lichen Wu" w:date="2022-10-22T21:37:00Z">
        <w:rPr>
          <w:rFonts w:eastAsiaTheme="majorEastAsia" w:cstheme="majorBidi"/>
          <w:b/>
          <w:sz w:val="24"/>
          <w:szCs w:val="32"/>
          <w:lang w:val="en-US" w:eastAsia="zh-CN" w:bidi="ar-SA"/>
        </w:rPr>
      </w:rPrChange>
    </w:rPr>
  </w:style>
  <w:style w:type="paragraph" w:styleId="Heading2">
    <w:name w:val="heading 2"/>
    <w:basedOn w:val="Normal"/>
    <w:next w:val="Normal"/>
    <w:link w:val="Heading2Char"/>
    <w:autoRedefine/>
    <w:qFormat/>
    <w:rsid w:val="00841CA5"/>
    <w:pPr>
      <w:keepNext/>
      <w:tabs>
        <w:tab w:val="left" w:pos="4962"/>
      </w:tabs>
      <w:spacing w:after="0" w:line="240" w:lineRule="auto"/>
      <w:outlineLvl w:val="1"/>
    </w:pPr>
    <w:rPr>
      <w:rFonts w:eastAsia="Times New Roman" w:cs="Times New Roman"/>
      <w:b/>
      <w:szCs w:val="20"/>
      <w:lang w:eastAsia="en-US"/>
    </w:rPr>
  </w:style>
  <w:style w:type="paragraph" w:styleId="Heading3">
    <w:name w:val="heading 3"/>
    <w:basedOn w:val="Normal"/>
    <w:next w:val="Normal"/>
    <w:link w:val="Heading3Char"/>
    <w:autoRedefine/>
    <w:uiPriority w:val="9"/>
    <w:unhideWhenUsed/>
    <w:qFormat/>
    <w:rsid w:val="000D215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3D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rsid w:val="00841CA5"/>
    <w:rPr>
      <w:rFonts w:ascii="Times New Roman" w:eastAsia="Times New Roman" w:hAnsi="Times New Roman" w:cs="Times New Roman"/>
      <w:b/>
      <w:szCs w:val="20"/>
      <w:lang w:eastAsia="en-US"/>
    </w:rPr>
  </w:style>
  <w:style w:type="paragraph" w:styleId="Title">
    <w:name w:val="Title"/>
    <w:basedOn w:val="Normal"/>
    <w:next w:val="Normal"/>
    <w:link w:val="TitleChar"/>
    <w:autoRedefine/>
    <w:uiPriority w:val="10"/>
    <w:qFormat/>
    <w:rsid w:val="00F726D5"/>
    <w:pPr>
      <w:spacing w:after="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F726D5"/>
    <w:rPr>
      <w:rFonts w:ascii="Times New Roman" w:eastAsiaTheme="majorEastAsia" w:hAnsi="Times New Roman" w:cstheme="majorBidi"/>
      <w:b/>
      <w:spacing w:val="-10"/>
      <w:kern w:val="28"/>
      <w:sz w:val="28"/>
      <w:szCs w:val="56"/>
    </w:rPr>
  </w:style>
  <w:style w:type="paragraph" w:styleId="Caption">
    <w:name w:val="caption"/>
    <w:basedOn w:val="Normal"/>
    <w:next w:val="Normal"/>
    <w:autoRedefine/>
    <w:uiPriority w:val="35"/>
    <w:unhideWhenUsed/>
    <w:qFormat/>
    <w:rsid w:val="007B0092"/>
    <w:pPr>
      <w:spacing w:after="0" w:line="360" w:lineRule="auto"/>
      <w:jc w:val="center"/>
    </w:pPr>
    <w:rPr>
      <w:b/>
      <w:iCs/>
      <w:sz w:val="20"/>
      <w:szCs w:val="18"/>
    </w:rPr>
  </w:style>
  <w:style w:type="character" w:customStyle="1" w:styleId="Heading3Char">
    <w:name w:val="Heading 3 Char"/>
    <w:basedOn w:val="DefaultParagraphFont"/>
    <w:link w:val="Heading3"/>
    <w:uiPriority w:val="9"/>
    <w:rsid w:val="000D2156"/>
    <w:rPr>
      <w:rFonts w:ascii="Times New Roman" w:eastAsiaTheme="majorEastAsia" w:hAnsi="Times New Roman" w:cstheme="majorBidi"/>
      <w:b/>
      <w:szCs w:val="24"/>
    </w:rPr>
  </w:style>
  <w:style w:type="table" w:styleId="TableGrid">
    <w:name w:val="Table Grid"/>
    <w:basedOn w:val="TableNormal"/>
    <w:uiPriority w:val="39"/>
    <w:rsid w:val="00687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977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776D1"/>
    <w:rPr>
      <w:rFonts w:ascii="Courier New" w:eastAsia="Times New Roman" w:hAnsi="Courier New" w:cs="Courier New"/>
      <w:sz w:val="20"/>
      <w:szCs w:val="20"/>
    </w:rPr>
  </w:style>
  <w:style w:type="paragraph" w:styleId="ListParagraph">
    <w:name w:val="List Paragraph"/>
    <w:basedOn w:val="Normal"/>
    <w:uiPriority w:val="34"/>
    <w:qFormat/>
    <w:rsid w:val="00562716"/>
    <w:pPr>
      <w:ind w:left="720"/>
      <w:contextualSpacing/>
    </w:pPr>
  </w:style>
  <w:style w:type="paragraph" w:styleId="Bibliography">
    <w:name w:val="Bibliography"/>
    <w:basedOn w:val="Normal"/>
    <w:next w:val="Normal"/>
    <w:uiPriority w:val="37"/>
    <w:unhideWhenUsed/>
    <w:rsid w:val="001C13D4"/>
    <w:pPr>
      <w:tabs>
        <w:tab w:val="left" w:pos="384"/>
      </w:tabs>
      <w:spacing w:after="0" w:line="240" w:lineRule="auto"/>
      <w:ind w:left="384" w:hanging="384"/>
    </w:pPr>
  </w:style>
  <w:style w:type="character" w:styleId="Strong">
    <w:name w:val="Strong"/>
    <w:basedOn w:val="DefaultParagraphFont"/>
    <w:uiPriority w:val="22"/>
    <w:qFormat/>
    <w:rsid w:val="00082AF9"/>
    <w:rPr>
      <w:b/>
      <w:bCs/>
    </w:rPr>
  </w:style>
  <w:style w:type="character" w:styleId="CommentReference">
    <w:name w:val="annotation reference"/>
    <w:basedOn w:val="DefaultParagraphFont"/>
    <w:uiPriority w:val="99"/>
    <w:semiHidden/>
    <w:unhideWhenUsed/>
    <w:rsid w:val="00E25682"/>
    <w:rPr>
      <w:sz w:val="16"/>
      <w:szCs w:val="16"/>
    </w:rPr>
  </w:style>
  <w:style w:type="paragraph" w:styleId="CommentText">
    <w:name w:val="annotation text"/>
    <w:basedOn w:val="Normal"/>
    <w:link w:val="CommentTextChar"/>
    <w:uiPriority w:val="99"/>
    <w:unhideWhenUsed/>
    <w:rsid w:val="00E25682"/>
    <w:pPr>
      <w:spacing w:line="240" w:lineRule="auto"/>
    </w:pPr>
    <w:rPr>
      <w:sz w:val="20"/>
      <w:szCs w:val="20"/>
    </w:rPr>
  </w:style>
  <w:style w:type="character" w:customStyle="1" w:styleId="CommentTextChar">
    <w:name w:val="Comment Text Char"/>
    <w:basedOn w:val="DefaultParagraphFont"/>
    <w:link w:val="CommentText"/>
    <w:uiPriority w:val="99"/>
    <w:rsid w:val="00E2568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25682"/>
    <w:rPr>
      <w:b/>
      <w:bCs/>
    </w:rPr>
  </w:style>
  <w:style w:type="character" w:customStyle="1" w:styleId="CommentSubjectChar">
    <w:name w:val="Comment Subject Char"/>
    <w:basedOn w:val="CommentTextChar"/>
    <w:link w:val="CommentSubject"/>
    <w:uiPriority w:val="99"/>
    <w:semiHidden/>
    <w:rsid w:val="00E25682"/>
    <w:rPr>
      <w:rFonts w:ascii="Times New Roman" w:hAnsi="Times New Roman"/>
      <w:b/>
      <w:bCs/>
      <w:sz w:val="20"/>
      <w:szCs w:val="20"/>
    </w:rPr>
  </w:style>
  <w:style w:type="paragraph" w:styleId="Revision">
    <w:name w:val="Revision"/>
    <w:hidden/>
    <w:uiPriority w:val="99"/>
    <w:semiHidden/>
    <w:rsid w:val="00E25682"/>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2793">
      <w:bodyDiv w:val="1"/>
      <w:marLeft w:val="0"/>
      <w:marRight w:val="0"/>
      <w:marTop w:val="0"/>
      <w:marBottom w:val="0"/>
      <w:divBdr>
        <w:top w:val="none" w:sz="0" w:space="0" w:color="auto"/>
        <w:left w:val="none" w:sz="0" w:space="0" w:color="auto"/>
        <w:bottom w:val="none" w:sz="0" w:space="0" w:color="auto"/>
        <w:right w:val="none" w:sz="0" w:space="0" w:color="auto"/>
      </w:divBdr>
    </w:div>
    <w:div w:id="233131856">
      <w:bodyDiv w:val="1"/>
      <w:marLeft w:val="0"/>
      <w:marRight w:val="0"/>
      <w:marTop w:val="0"/>
      <w:marBottom w:val="0"/>
      <w:divBdr>
        <w:top w:val="none" w:sz="0" w:space="0" w:color="auto"/>
        <w:left w:val="none" w:sz="0" w:space="0" w:color="auto"/>
        <w:bottom w:val="none" w:sz="0" w:space="0" w:color="auto"/>
        <w:right w:val="none" w:sz="0" w:space="0" w:color="auto"/>
      </w:divBdr>
    </w:div>
    <w:div w:id="457064578">
      <w:bodyDiv w:val="1"/>
      <w:marLeft w:val="0"/>
      <w:marRight w:val="0"/>
      <w:marTop w:val="0"/>
      <w:marBottom w:val="0"/>
      <w:divBdr>
        <w:top w:val="none" w:sz="0" w:space="0" w:color="auto"/>
        <w:left w:val="none" w:sz="0" w:space="0" w:color="auto"/>
        <w:bottom w:val="none" w:sz="0" w:space="0" w:color="auto"/>
        <w:right w:val="none" w:sz="0" w:space="0" w:color="auto"/>
      </w:divBdr>
    </w:div>
    <w:div w:id="480345233">
      <w:bodyDiv w:val="1"/>
      <w:marLeft w:val="0"/>
      <w:marRight w:val="0"/>
      <w:marTop w:val="0"/>
      <w:marBottom w:val="0"/>
      <w:divBdr>
        <w:top w:val="none" w:sz="0" w:space="0" w:color="auto"/>
        <w:left w:val="none" w:sz="0" w:space="0" w:color="auto"/>
        <w:bottom w:val="none" w:sz="0" w:space="0" w:color="auto"/>
        <w:right w:val="none" w:sz="0" w:space="0" w:color="auto"/>
      </w:divBdr>
    </w:div>
    <w:div w:id="525604810">
      <w:bodyDiv w:val="1"/>
      <w:marLeft w:val="0"/>
      <w:marRight w:val="0"/>
      <w:marTop w:val="0"/>
      <w:marBottom w:val="0"/>
      <w:divBdr>
        <w:top w:val="none" w:sz="0" w:space="0" w:color="auto"/>
        <w:left w:val="none" w:sz="0" w:space="0" w:color="auto"/>
        <w:bottom w:val="none" w:sz="0" w:space="0" w:color="auto"/>
        <w:right w:val="none" w:sz="0" w:space="0" w:color="auto"/>
      </w:divBdr>
    </w:div>
    <w:div w:id="540630636">
      <w:bodyDiv w:val="1"/>
      <w:marLeft w:val="0"/>
      <w:marRight w:val="0"/>
      <w:marTop w:val="0"/>
      <w:marBottom w:val="0"/>
      <w:divBdr>
        <w:top w:val="none" w:sz="0" w:space="0" w:color="auto"/>
        <w:left w:val="none" w:sz="0" w:space="0" w:color="auto"/>
        <w:bottom w:val="none" w:sz="0" w:space="0" w:color="auto"/>
        <w:right w:val="none" w:sz="0" w:space="0" w:color="auto"/>
      </w:divBdr>
    </w:div>
    <w:div w:id="646664940">
      <w:bodyDiv w:val="1"/>
      <w:marLeft w:val="0"/>
      <w:marRight w:val="0"/>
      <w:marTop w:val="0"/>
      <w:marBottom w:val="0"/>
      <w:divBdr>
        <w:top w:val="none" w:sz="0" w:space="0" w:color="auto"/>
        <w:left w:val="none" w:sz="0" w:space="0" w:color="auto"/>
        <w:bottom w:val="none" w:sz="0" w:space="0" w:color="auto"/>
        <w:right w:val="none" w:sz="0" w:space="0" w:color="auto"/>
      </w:divBdr>
    </w:div>
    <w:div w:id="667909229">
      <w:bodyDiv w:val="1"/>
      <w:marLeft w:val="0"/>
      <w:marRight w:val="0"/>
      <w:marTop w:val="0"/>
      <w:marBottom w:val="0"/>
      <w:divBdr>
        <w:top w:val="none" w:sz="0" w:space="0" w:color="auto"/>
        <w:left w:val="none" w:sz="0" w:space="0" w:color="auto"/>
        <w:bottom w:val="none" w:sz="0" w:space="0" w:color="auto"/>
        <w:right w:val="none" w:sz="0" w:space="0" w:color="auto"/>
      </w:divBdr>
    </w:div>
    <w:div w:id="756561812">
      <w:bodyDiv w:val="1"/>
      <w:marLeft w:val="0"/>
      <w:marRight w:val="0"/>
      <w:marTop w:val="0"/>
      <w:marBottom w:val="0"/>
      <w:divBdr>
        <w:top w:val="none" w:sz="0" w:space="0" w:color="auto"/>
        <w:left w:val="none" w:sz="0" w:space="0" w:color="auto"/>
        <w:bottom w:val="none" w:sz="0" w:space="0" w:color="auto"/>
        <w:right w:val="none" w:sz="0" w:space="0" w:color="auto"/>
      </w:divBdr>
    </w:div>
    <w:div w:id="895822105">
      <w:bodyDiv w:val="1"/>
      <w:marLeft w:val="0"/>
      <w:marRight w:val="0"/>
      <w:marTop w:val="0"/>
      <w:marBottom w:val="0"/>
      <w:divBdr>
        <w:top w:val="none" w:sz="0" w:space="0" w:color="auto"/>
        <w:left w:val="none" w:sz="0" w:space="0" w:color="auto"/>
        <w:bottom w:val="none" w:sz="0" w:space="0" w:color="auto"/>
        <w:right w:val="none" w:sz="0" w:space="0" w:color="auto"/>
      </w:divBdr>
    </w:div>
    <w:div w:id="920602294">
      <w:bodyDiv w:val="1"/>
      <w:marLeft w:val="0"/>
      <w:marRight w:val="0"/>
      <w:marTop w:val="0"/>
      <w:marBottom w:val="0"/>
      <w:divBdr>
        <w:top w:val="none" w:sz="0" w:space="0" w:color="auto"/>
        <w:left w:val="none" w:sz="0" w:space="0" w:color="auto"/>
        <w:bottom w:val="none" w:sz="0" w:space="0" w:color="auto"/>
        <w:right w:val="none" w:sz="0" w:space="0" w:color="auto"/>
      </w:divBdr>
    </w:div>
    <w:div w:id="973756699">
      <w:bodyDiv w:val="1"/>
      <w:marLeft w:val="0"/>
      <w:marRight w:val="0"/>
      <w:marTop w:val="0"/>
      <w:marBottom w:val="0"/>
      <w:divBdr>
        <w:top w:val="none" w:sz="0" w:space="0" w:color="auto"/>
        <w:left w:val="none" w:sz="0" w:space="0" w:color="auto"/>
        <w:bottom w:val="none" w:sz="0" w:space="0" w:color="auto"/>
        <w:right w:val="none" w:sz="0" w:space="0" w:color="auto"/>
      </w:divBdr>
    </w:div>
    <w:div w:id="1078869916">
      <w:bodyDiv w:val="1"/>
      <w:marLeft w:val="0"/>
      <w:marRight w:val="0"/>
      <w:marTop w:val="0"/>
      <w:marBottom w:val="0"/>
      <w:divBdr>
        <w:top w:val="none" w:sz="0" w:space="0" w:color="auto"/>
        <w:left w:val="none" w:sz="0" w:space="0" w:color="auto"/>
        <w:bottom w:val="none" w:sz="0" w:space="0" w:color="auto"/>
        <w:right w:val="none" w:sz="0" w:space="0" w:color="auto"/>
      </w:divBdr>
    </w:div>
    <w:div w:id="1193886903">
      <w:bodyDiv w:val="1"/>
      <w:marLeft w:val="0"/>
      <w:marRight w:val="0"/>
      <w:marTop w:val="0"/>
      <w:marBottom w:val="0"/>
      <w:divBdr>
        <w:top w:val="none" w:sz="0" w:space="0" w:color="auto"/>
        <w:left w:val="none" w:sz="0" w:space="0" w:color="auto"/>
        <w:bottom w:val="none" w:sz="0" w:space="0" w:color="auto"/>
        <w:right w:val="none" w:sz="0" w:space="0" w:color="auto"/>
      </w:divBdr>
    </w:div>
    <w:div w:id="1242373738">
      <w:bodyDiv w:val="1"/>
      <w:marLeft w:val="0"/>
      <w:marRight w:val="0"/>
      <w:marTop w:val="0"/>
      <w:marBottom w:val="0"/>
      <w:divBdr>
        <w:top w:val="none" w:sz="0" w:space="0" w:color="auto"/>
        <w:left w:val="none" w:sz="0" w:space="0" w:color="auto"/>
        <w:bottom w:val="none" w:sz="0" w:space="0" w:color="auto"/>
        <w:right w:val="none" w:sz="0" w:space="0" w:color="auto"/>
      </w:divBdr>
    </w:div>
    <w:div w:id="1256212783">
      <w:bodyDiv w:val="1"/>
      <w:marLeft w:val="0"/>
      <w:marRight w:val="0"/>
      <w:marTop w:val="0"/>
      <w:marBottom w:val="0"/>
      <w:divBdr>
        <w:top w:val="none" w:sz="0" w:space="0" w:color="auto"/>
        <w:left w:val="none" w:sz="0" w:space="0" w:color="auto"/>
        <w:bottom w:val="none" w:sz="0" w:space="0" w:color="auto"/>
        <w:right w:val="none" w:sz="0" w:space="0" w:color="auto"/>
      </w:divBdr>
    </w:div>
    <w:div w:id="1268539968">
      <w:bodyDiv w:val="1"/>
      <w:marLeft w:val="0"/>
      <w:marRight w:val="0"/>
      <w:marTop w:val="0"/>
      <w:marBottom w:val="0"/>
      <w:divBdr>
        <w:top w:val="none" w:sz="0" w:space="0" w:color="auto"/>
        <w:left w:val="none" w:sz="0" w:space="0" w:color="auto"/>
        <w:bottom w:val="none" w:sz="0" w:space="0" w:color="auto"/>
        <w:right w:val="none" w:sz="0" w:space="0" w:color="auto"/>
      </w:divBdr>
    </w:div>
    <w:div w:id="1341809851">
      <w:bodyDiv w:val="1"/>
      <w:marLeft w:val="0"/>
      <w:marRight w:val="0"/>
      <w:marTop w:val="0"/>
      <w:marBottom w:val="0"/>
      <w:divBdr>
        <w:top w:val="none" w:sz="0" w:space="0" w:color="auto"/>
        <w:left w:val="none" w:sz="0" w:space="0" w:color="auto"/>
        <w:bottom w:val="none" w:sz="0" w:space="0" w:color="auto"/>
        <w:right w:val="none" w:sz="0" w:space="0" w:color="auto"/>
      </w:divBdr>
    </w:div>
    <w:div w:id="1433159696">
      <w:bodyDiv w:val="1"/>
      <w:marLeft w:val="0"/>
      <w:marRight w:val="0"/>
      <w:marTop w:val="0"/>
      <w:marBottom w:val="0"/>
      <w:divBdr>
        <w:top w:val="none" w:sz="0" w:space="0" w:color="auto"/>
        <w:left w:val="none" w:sz="0" w:space="0" w:color="auto"/>
        <w:bottom w:val="none" w:sz="0" w:space="0" w:color="auto"/>
        <w:right w:val="none" w:sz="0" w:space="0" w:color="auto"/>
      </w:divBdr>
    </w:div>
    <w:div w:id="1524857847">
      <w:bodyDiv w:val="1"/>
      <w:marLeft w:val="0"/>
      <w:marRight w:val="0"/>
      <w:marTop w:val="0"/>
      <w:marBottom w:val="0"/>
      <w:divBdr>
        <w:top w:val="none" w:sz="0" w:space="0" w:color="auto"/>
        <w:left w:val="none" w:sz="0" w:space="0" w:color="auto"/>
        <w:bottom w:val="none" w:sz="0" w:space="0" w:color="auto"/>
        <w:right w:val="none" w:sz="0" w:space="0" w:color="auto"/>
      </w:divBdr>
    </w:div>
    <w:div w:id="1560284598">
      <w:bodyDiv w:val="1"/>
      <w:marLeft w:val="0"/>
      <w:marRight w:val="0"/>
      <w:marTop w:val="0"/>
      <w:marBottom w:val="0"/>
      <w:divBdr>
        <w:top w:val="none" w:sz="0" w:space="0" w:color="auto"/>
        <w:left w:val="none" w:sz="0" w:space="0" w:color="auto"/>
        <w:bottom w:val="none" w:sz="0" w:space="0" w:color="auto"/>
        <w:right w:val="none" w:sz="0" w:space="0" w:color="auto"/>
      </w:divBdr>
    </w:div>
    <w:div w:id="1590700692">
      <w:bodyDiv w:val="1"/>
      <w:marLeft w:val="0"/>
      <w:marRight w:val="0"/>
      <w:marTop w:val="0"/>
      <w:marBottom w:val="0"/>
      <w:divBdr>
        <w:top w:val="none" w:sz="0" w:space="0" w:color="auto"/>
        <w:left w:val="none" w:sz="0" w:space="0" w:color="auto"/>
        <w:bottom w:val="none" w:sz="0" w:space="0" w:color="auto"/>
        <w:right w:val="none" w:sz="0" w:space="0" w:color="auto"/>
      </w:divBdr>
    </w:div>
    <w:div w:id="1604149752">
      <w:bodyDiv w:val="1"/>
      <w:marLeft w:val="0"/>
      <w:marRight w:val="0"/>
      <w:marTop w:val="0"/>
      <w:marBottom w:val="0"/>
      <w:divBdr>
        <w:top w:val="none" w:sz="0" w:space="0" w:color="auto"/>
        <w:left w:val="none" w:sz="0" w:space="0" w:color="auto"/>
        <w:bottom w:val="none" w:sz="0" w:space="0" w:color="auto"/>
        <w:right w:val="none" w:sz="0" w:space="0" w:color="auto"/>
      </w:divBdr>
    </w:div>
    <w:div w:id="1657109281">
      <w:bodyDiv w:val="1"/>
      <w:marLeft w:val="0"/>
      <w:marRight w:val="0"/>
      <w:marTop w:val="0"/>
      <w:marBottom w:val="0"/>
      <w:divBdr>
        <w:top w:val="none" w:sz="0" w:space="0" w:color="auto"/>
        <w:left w:val="none" w:sz="0" w:space="0" w:color="auto"/>
        <w:bottom w:val="none" w:sz="0" w:space="0" w:color="auto"/>
        <w:right w:val="none" w:sz="0" w:space="0" w:color="auto"/>
      </w:divBdr>
    </w:div>
    <w:div w:id="1713382669">
      <w:bodyDiv w:val="1"/>
      <w:marLeft w:val="0"/>
      <w:marRight w:val="0"/>
      <w:marTop w:val="0"/>
      <w:marBottom w:val="0"/>
      <w:divBdr>
        <w:top w:val="none" w:sz="0" w:space="0" w:color="auto"/>
        <w:left w:val="none" w:sz="0" w:space="0" w:color="auto"/>
        <w:bottom w:val="none" w:sz="0" w:space="0" w:color="auto"/>
        <w:right w:val="none" w:sz="0" w:space="0" w:color="auto"/>
      </w:divBdr>
    </w:div>
    <w:div w:id="1730956951">
      <w:bodyDiv w:val="1"/>
      <w:marLeft w:val="0"/>
      <w:marRight w:val="0"/>
      <w:marTop w:val="0"/>
      <w:marBottom w:val="0"/>
      <w:divBdr>
        <w:top w:val="none" w:sz="0" w:space="0" w:color="auto"/>
        <w:left w:val="none" w:sz="0" w:space="0" w:color="auto"/>
        <w:bottom w:val="none" w:sz="0" w:space="0" w:color="auto"/>
        <w:right w:val="none" w:sz="0" w:space="0" w:color="auto"/>
      </w:divBdr>
    </w:div>
    <w:div w:id="1817263993">
      <w:bodyDiv w:val="1"/>
      <w:marLeft w:val="0"/>
      <w:marRight w:val="0"/>
      <w:marTop w:val="0"/>
      <w:marBottom w:val="0"/>
      <w:divBdr>
        <w:top w:val="none" w:sz="0" w:space="0" w:color="auto"/>
        <w:left w:val="none" w:sz="0" w:space="0" w:color="auto"/>
        <w:bottom w:val="none" w:sz="0" w:space="0" w:color="auto"/>
        <w:right w:val="none" w:sz="0" w:space="0" w:color="auto"/>
      </w:divBdr>
    </w:div>
    <w:div w:id="2013484651">
      <w:bodyDiv w:val="1"/>
      <w:marLeft w:val="0"/>
      <w:marRight w:val="0"/>
      <w:marTop w:val="0"/>
      <w:marBottom w:val="0"/>
      <w:divBdr>
        <w:top w:val="none" w:sz="0" w:space="0" w:color="auto"/>
        <w:left w:val="none" w:sz="0" w:space="0" w:color="auto"/>
        <w:bottom w:val="none" w:sz="0" w:space="0" w:color="auto"/>
        <w:right w:val="none" w:sz="0" w:space="0" w:color="auto"/>
      </w:divBdr>
    </w:div>
    <w:div w:id="2020085838">
      <w:bodyDiv w:val="1"/>
      <w:marLeft w:val="0"/>
      <w:marRight w:val="0"/>
      <w:marTop w:val="0"/>
      <w:marBottom w:val="0"/>
      <w:divBdr>
        <w:top w:val="none" w:sz="0" w:space="0" w:color="auto"/>
        <w:left w:val="none" w:sz="0" w:space="0" w:color="auto"/>
        <w:bottom w:val="none" w:sz="0" w:space="0" w:color="auto"/>
        <w:right w:val="none" w:sz="0" w:space="0" w:color="auto"/>
      </w:divBdr>
    </w:div>
    <w:div w:id="2039230734">
      <w:bodyDiv w:val="1"/>
      <w:marLeft w:val="0"/>
      <w:marRight w:val="0"/>
      <w:marTop w:val="0"/>
      <w:marBottom w:val="0"/>
      <w:divBdr>
        <w:top w:val="none" w:sz="0" w:space="0" w:color="auto"/>
        <w:left w:val="none" w:sz="0" w:space="0" w:color="auto"/>
        <w:bottom w:val="none" w:sz="0" w:space="0" w:color="auto"/>
        <w:right w:val="none" w:sz="0" w:space="0" w:color="auto"/>
      </w:divBdr>
    </w:div>
    <w:div w:id="2075276702">
      <w:bodyDiv w:val="1"/>
      <w:marLeft w:val="0"/>
      <w:marRight w:val="0"/>
      <w:marTop w:val="0"/>
      <w:marBottom w:val="0"/>
      <w:divBdr>
        <w:top w:val="none" w:sz="0" w:space="0" w:color="auto"/>
        <w:left w:val="none" w:sz="0" w:space="0" w:color="auto"/>
        <w:bottom w:val="none" w:sz="0" w:space="0" w:color="auto"/>
        <w:right w:val="none" w:sz="0" w:space="0" w:color="auto"/>
      </w:divBdr>
    </w:div>
    <w:div w:id="2097942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Pages>
  <Words>6741</Words>
  <Characters>38428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Lichen Wu</dc:creator>
  <cp:keywords/>
  <dc:description/>
  <cp:lastModifiedBy>Lichen Wu</cp:lastModifiedBy>
  <cp:revision>10</cp:revision>
  <dcterms:created xsi:type="dcterms:W3CDTF">2022-10-21T20:29:00Z</dcterms:created>
  <dcterms:modified xsi:type="dcterms:W3CDTF">2022-10-23T03:38:00Z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zotero-version="6.0.15"&gt;&lt;session id="p2pQlLMR"/&gt;&lt;style id="http://www.zotero.org/styles/ieee" locale="en-US" hasBibliography="1" bibliographyStyleHasBeenSet="1"/&gt;&lt;prefs&gt;&lt;pref name="fieldType" value="Field"/&gt;&lt;/prefs&gt;&lt;/data&gt;</vt:lpwstr>
  </property>
</Properties>
</file>